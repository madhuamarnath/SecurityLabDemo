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9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002">
            <w:pPr>
              <w:spacing w:line="276" w:lineRule="auto"/>
              <w:jc w:val="both"/>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Exp. No: 1</w:t>
            </w:r>
          </w:p>
        </w:tc>
        <w:tc>
          <w:tcPr>
            <w:vMerge w:val="restart"/>
            <w:vAlign w:val="center"/>
          </w:tcPr>
          <w:bookmarkStart w:colFirst="0" w:colLast="0" w:name="30j0zll" w:id="1"/>
          <w:bookmarkEnd w:id="1"/>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of VirtualBox with Linux OS</w:t>
            </w:r>
          </w:p>
        </w:tc>
      </w:tr>
      <w:tr>
        <w:trPr>
          <w:cantSplit w:val="0"/>
          <w:trHeight w:val="345" w:hRule="atLeast"/>
          <w:tblHeader w:val="0"/>
        </w:trPr>
        <w:tc>
          <w:tcPr/>
          <w:p w:rsidR="00000000" w:rsidDel="00000000" w:rsidP="00000000" w:rsidRDefault="00000000" w:rsidRPr="00000000" w14:paraId="0000000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24/8/2020</w:t>
            </w:r>
            <w:r w:rsidDel="00000000" w:rsidR="00000000" w:rsidRPr="00000000">
              <w:rPr>
                <w:rtl w:val="0"/>
              </w:rPr>
            </w:r>
          </w:p>
        </w:tc>
        <w:tc>
          <w:tcPr>
            <w:vMerge w:val="continue"/>
            <w:vAlign w:val="center"/>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VirtualBox with different flavours of Linux OS on top of windows7 or 8 or 10 OS.</w:t>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installation is divided into </w:t>
      </w:r>
    </w:p>
    <w:p w:rsidR="00000000" w:rsidDel="00000000" w:rsidP="00000000" w:rsidRDefault="00000000" w:rsidRPr="00000000" w14:paraId="0000000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VirtualBox on Windows 10/8/7</w:t>
      </w:r>
    </w:p>
    <w:p w:rsidR="00000000" w:rsidDel="00000000" w:rsidP="00000000" w:rsidRDefault="00000000" w:rsidRPr="00000000" w14:paraId="0000000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Creation of Ubuntu (Linux) VM</w:t>
      </w:r>
    </w:p>
    <w:p w:rsidR="00000000" w:rsidDel="00000000" w:rsidP="00000000" w:rsidRDefault="00000000" w:rsidRPr="00000000" w14:paraId="0000000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Linux OS on VirtualBox</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Installation of VirtualBox on Windows 10/8/7</w:t>
      </w:r>
    </w:p>
    <w:p w:rsidR="00000000" w:rsidDel="00000000" w:rsidP="00000000" w:rsidRDefault="00000000" w:rsidRPr="00000000" w14:paraId="00000010">
      <w:pPr>
        <w:numPr>
          <w:ilvl w:val="0"/>
          <w:numId w:val="13"/>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VirtualBox software from </w:t>
      </w:r>
      <w:r w:rsidDel="00000000" w:rsidR="00000000" w:rsidRPr="00000000">
        <w:rPr>
          <w:rFonts w:ascii="Times New Roman" w:cs="Times New Roman" w:eastAsia="Times New Roman" w:hAnsi="Times New Roman"/>
          <w:b w:val="1"/>
          <w:sz w:val="24"/>
          <w:szCs w:val="24"/>
          <w:rtl w:val="0"/>
        </w:rPr>
        <w:t xml:space="preserve">Oracle official website.</w:t>
      </w:r>
      <w:r w:rsidDel="00000000" w:rsidR="00000000" w:rsidRPr="00000000">
        <w:rPr>
          <w:rtl w:val="0"/>
        </w:rPr>
      </w:r>
    </w:p>
    <w:p w:rsidR="00000000" w:rsidDel="00000000" w:rsidP="00000000" w:rsidRDefault="00000000" w:rsidRPr="00000000" w14:paraId="00000011">
      <w:pPr>
        <w:numPr>
          <w:ilvl w:val="0"/>
          <w:numId w:val="13"/>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Double-click</w:t>
      </w:r>
      <w:r w:rsidDel="00000000" w:rsidR="00000000" w:rsidRPr="00000000">
        <w:rPr>
          <w:rFonts w:ascii="Times New Roman" w:cs="Times New Roman" w:eastAsia="Times New Roman" w:hAnsi="Times New Roman"/>
          <w:sz w:val="24"/>
          <w:szCs w:val="24"/>
          <w:rtl w:val="0"/>
        </w:rPr>
        <w:t xml:space="preserve"> on downloaded </w:t>
      </w:r>
      <w:r w:rsidDel="00000000" w:rsidR="00000000" w:rsidRPr="00000000">
        <w:rPr>
          <w:rFonts w:ascii="Times New Roman" w:cs="Times New Roman" w:eastAsia="Times New Roman" w:hAnsi="Times New Roman"/>
          <w:b w:val="1"/>
          <w:sz w:val="24"/>
          <w:szCs w:val="24"/>
          <w:rtl w:val="0"/>
        </w:rPr>
        <w:t xml:space="preserve">VirtualBox</w:t>
      </w:r>
      <w:r w:rsidDel="00000000" w:rsidR="00000000" w:rsidRPr="00000000">
        <w:rPr>
          <w:rFonts w:ascii="Times New Roman" w:cs="Times New Roman" w:eastAsia="Times New Roman" w:hAnsi="Times New Roman"/>
          <w:sz w:val="24"/>
          <w:szCs w:val="24"/>
          <w:rtl w:val="0"/>
        </w:rPr>
        <w:t xml:space="preserve"> Win.exe file to bring up the welcome screen. Click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2">
      <w:pPr>
        <w:numPr>
          <w:ilvl w:val="0"/>
          <w:numId w:val="13"/>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files and set the installation path. If you are not familiar, then keep the default configuration, select the </w:t>
      </w:r>
      <w:r w:rsidDel="00000000" w:rsidR="00000000" w:rsidRPr="00000000">
        <w:rPr>
          <w:rFonts w:ascii="Times New Roman" w:cs="Times New Roman" w:eastAsia="Times New Roman" w:hAnsi="Times New Roman"/>
          <w:b w:val="1"/>
          <w:sz w:val="24"/>
          <w:szCs w:val="24"/>
          <w:rtl w:val="0"/>
        </w:rPr>
        <w:t xml:space="preserve">Next </w:t>
      </w:r>
      <w:r w:rsidDel="00000000" w:rsidR="00000000" w:rsidRPr="00000000">
        <w:rPr>
          <w:rFonts w:ascii="Times New Roman" w:cs="Times New Roman" w:eastAsia="Times New Roman" w:hAnsi="Times New Roman"/>
          <w:sz w:val="24"/>
          <w:szCs w:val="24"/>
          <w:rtl w:val="0"/>
        </w:rPr>
        <w:t xml:space="preserve">button.</w:t>
      </w:r>
    </w:p>
    <w:p w:rsidR="00000000" w:rsidDel="00000000" w:rsidP="00000000" w:rsidRDefault="00000000" w:rsidRPr="00000000" w14:paraId="00000013">
      <w:pPr>
        <w:numPr>
          <w:ilvl w:val="0"/>
          <w:numId w:val="13"/>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 pre-selected </w:t>
      </w:r>
      <w:r w:rsidDel="00000000" w:rsidR="00000000" w:rsidRPr="00000000">
        <w:rPr>
          <w:rFonts w:ascii="Times New Roman" w:cs="Times New Roman" w:eastAsia="Times New Roman" w:hAnsi="Times New Roman"/>
          <w:b w:val="1"/>
          <w:sz w:val="24"/>
          <w:szCs w:val="24"/>
          <w:rtl w:val="0"/>
        </w:rPr>
        <w:t xml:space="preserve">VirtualBox</w:t>
      </w:r>
      <w:r w:rsidDel="00000000" w:rsidR="00000000" w:rsidRPr="00000000">
        <w:rPr>
          <w:rFonts w:ascii="Times New Roman" w:cs="Times New Roman" w:eastAsia="Times New Roman" w:hAnsi="Times New Roman"/>
          <w:sz w:val="24"/>
          <w:szCs w:val="24"/>
          <w:rtl w:val="0"/>
        </w:rPr>
        <w:t xml:space="preserve"> shortcuts as it is and click on</w:t>
      </w:r>
      <w:r w:rsidDel="00000000" w:rsidR="00000000" w:rsidRPr="00000000">
        <w:rPr>
          <w:rFonts w:ascii="Times New Roman" w:cs="Times New Roman" w:eastAsia="Times New Roman" w:hAnsi="Times New Roman"/>
          <w:b w:val="1"/>
          <w:sz w:val="24"/>
          <w:szCs w:val="24"/>
          <w:rtl w:val="0"/>
        </w:rPr>
        <w:t xml:space="preserve"> Next</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14">
      <w:pPr>
        <w:numPr>
          <w:ilvl w:val="0"/>
          <w:numId w:val="13"/>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installing VirtualBox, it involves network functions. The wizard will automatically create a </w:t>
      </w:r>
      <w:r w:rsidDel="00000000" w:rsidR="00000000" w:rsidRPr="00000000">
        <w:rPr>
          <w:rFonts w:ascii="Times New Roman" w:cs="Times New Roman" w:eastAsia="Times New Roman" w:hAnsi="Times New Roman"/>
          <w:b w:val="1"/>
          <w:sz w:val="24"/>
          <w:szCs w:val="24"/>
          <w:rtl w:val="0"/>
        </w:rPr>
        <w:t xml:space="preserve">virtual network card,</w:t>
      </w:r>
      <w:r w:rsidDel="00000000" w:rsidR="00000000" w:rsidRPr="00000000">
        <w:rPr>
          <w:rFonts w:ascii="Times New Roman" w:cs="Times New Roman" w:eastAsia="Times New Roman" w:hAnsi="Times New Roman"/>
          <w:sz w:val="24"/>
          <w:szCs w:val="24"/>
          <w:rtl w:val="0"/>
        </w:rPr>
        <w:t xml:space="preserve"> which will temporarily interrupt your network. But of course, it will return to normal immediately. So, click </w:t>
      </w:r>
      <w:r w:rsidDel="00000000" w:rsidR="00000000" w:rsidRPr="00000000">
        <w:rPr>
          <w:rFonts w:ascii="Times New Roman" w:cs="Times New Roman" w:eastAsia="Times New Roman" w:hAnsi="Times New Roman"/>
          <w:b w:val="1"/>
          <w:sz w:val="24"/>
          <w:szCs w:val="24"/>
          <w:rtl w:val="0"/>
        </w:rPr>
        <w:t xml:space="preserve">Yes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5">
      <w:pPr>
        <w:numPr>
          <w:ilvl w:val="0"/>
          <w:numId w:val="13"/>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go to install this virtualization software. Click </w:t>
      </w:r>
      <w:r w:rsidDel="00000000" w:rsidR="00000000" w:rsidRPr="00000000">
        <w:rPr>
          <w:rFonts w:ascii="Times New Roman" w:cs="Times New Roman" w:eastAsia="Times New Roman" w:hAnsi="Times New Roman"/>
          <w:b w:val="1"/>
          <w:sz w:val="24"/>
          <w:szCs w:val="24"/>
          <w:rtl w:val="0"/>
        </w:rPr>
        <w:t xml:space="preserve">Install</w:t>
      </w:r>
      <w:r w:rsidDel="00000000" w:rsidR="00000000" w:rsidRPr="00000000">
        <w:rPr>
          <w:rFonts w:ascii="Times New Roman" w:cs="Times New Roman" w:eastAsia="Times New Roman" w:hAnsi="Times New Roman"/>
          <w:sz w:val="24"/>
          <w:szCs w:val="24"/>
          <w:rtl w:val="0"/>
        </w:rPr>
        <w:t xml:space="preserve">.During the period, you can see that the current network was interrupted and immediately resumed.</w:t>
      </w:r>
    </w:p>
    <w:p w:rsidR="00000000" w:rsidDel="00000000" w:rsidP="00000000" w:rsidRDefault="00000000" w:rsidRPr="00000000" w14:paraId="00000016">
      <w:pPr>
        <w:numPr>
          <w:ilvl w:val="0"/>
          <w:numId w:val="13"/>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to launch Oracle VM VirtualBox.</w:t>
      </w:r>
    </w:p>
    <w:p w:rsidR="00000000" w:rsidDel="00000000" w:rsidP="00000000" w:rsidRDefault="00000000" w:rsidRPr="00000000" w14:paraId="00000017">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Screenshots of the above steps:</w:t>
      </w:r>
      <w:r w:rsidDel="00000000" w:rsidR="00000000" w:rsidRPr="00000000">
        <w:rPr>
          <w:rtl w:val="0"/>
        </w:rPr>
      </w:r>
    </w:p>
    <w:p w:rsidR="00000000" w:rsidDel="00000000" w:rsidP="00000000" w:rsidRDefault="00000000" w:rsidRPr="00000000" w14:paraId="00000018">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Download VirtualBox for Windows 10/8/7</w:t>
      </w:r>
    </w:p>
    <w:p w:rsidR="00000000" w:rsidDel="00000000" w:rsidP="00000000" w:rsidRDefault="00000000" w:rsidRPr="00000000" w14:paraId="00000019">
      <w:pPr>
        <w:spacing w:after="240" w:before="1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VirtualBox software from </w:t>
      </w:r>
      <w:r w:rsidDel="00000000" w:rsidR="00000000" w:rsidRPr="00000000">
        <w:rPr>
          <w:rFonts w:ascii="Times New Roman" w:cs="Times New Roman" w:eastAsia="Times New Roman" w:hAnsi="Times New Roman"/>
          <w:b w:val="1"/>
          <w:sz w:val="24"/>
          <w:szCs w:val="24"/>
          <w:rtl w:val="0"/>
        </w:rPr>
        <w:t xml:space="preserve">Oracle official website</w:t>
      </w:r>
      <w:r w:rsidDel="00000000" w:rsidR="00000000" w:rsidRPr="00000000">
        <w:rPr>
          <w:rFonts w:ascii="Times New Roman" w:cs="Times New Roman" w:eastAsia="Times New Roman" w:hAnsi="Times New Roman"/>
          <w:sz w:val="24"/>
          <w:szCs w:val="24"/>
          <w:rtl w:val="0"/>
        </w:rPr>
        <w:t xml:space="preserve">: </w:t>
      </w:r>
      <w:hyperlink r:id="rId6">
        <w:r w:rsidDel="00000000" w:rsidR="00000000" w:rsidRPr="00000000">
          <w:rPr>
            <w:rFonts w:ascii="Times New Roman" w:cs="Times New Roman" w:eastAsia="Times New Roman" w:hAnsi="Times New Roman"/>
            <w:b w:val="1"/>
            <w:color w:val="0000ff"/>
            <w:sz w:val="24"/>
            <w:szCs w:val="24"/>
            <w:u w:val="single"/>
            <w:rtl w:val="0"/>
          </w:rPr>
          <w:t xml:space="preserve">Download VirtualBox</w:t>
        </w:r>
      </w:hyperlink>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369820"/>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51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Run the VirtualBox.exe file</w:t>
      </w:r>
    </w:p>
    <w:p w:rsidR="00000000" w:rsidDel="00000000" w:rsidP="00000000" w:rsidRDefault="00000000" w:rsidRPr="00000000" w14:paraId="0000001E">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downloaded VirtualBox file will be in EXE format to run that just double click on it and run it as administrator.</w:t>
      </w:r>
    </w:p>
    <w:p w:rsidR="00000000" w:rsidDel="00000000" w:rsidP="00000000" w:rsidRDefault="00000000" w:rsidRPr="00000000" w14:paraId="000000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897505"/>
            <wp:effectExtent b="0" l="0" r="0" t="0"/>
            <wp:docPr id="2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1510"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 button to start Oracle VirtualBox installation Setup Wizard.</w:t>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32120" cy="1927860"/>
            <wp:effectExtent b="0" l="0" r="0" t="0"/>
            <wp:docPr id="2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532120" cy="192786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VirtualBox shortcuts</w:t>
      </w:r>
    </w:p>
    <w:p w:rsidR="00000000" w:rsidDel="00000000" w:rsidP="00000000" w:rsidRDefault="00000000" w:rsidRPr="00000000" w14:paraId="00000023">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stage, you will see multiple shortcuts:</w:t>
      </w:r>
    </w:p>
    <w:p w:rsidR="00000000" w:rsidDel="00000000" w:rsidP="00000000" w:rsidRDefault="00000000" w:rsidRPr="00000000" w14:paraId="00000024">
      <w:pPr>
        <w:numPr>
          <w:ilvl w:val="0"/>
          <w:numId w:val="1"/>
        </w:numPr>
        <w:spacing w:after="0" w:line="240" w:lineRule="auto"/>
        <w:ind w:left="540" w:hanging="360"/>
        <w:rPr/>
      </w:pPr>
      <w:r w:rsidDel="00000000" w:rsidR="00000000" w:rsidRPr="00000000">
        <w:rPr>
          <w:rFonts w:ascii="Times New Roman" w:cs="Times New Roman" w:eastAsia="Times New Roman" w:hAnsi="Times New Roman"/>
          <w:b w:val="1"/>
          <w:sz w:val="24"/>
          <w:szCs w:val="24"/>
          <w:rtl w:val="0"/>
        </w:rPr>
        <w:t xml:space="preserve">Create start menu entries:</w:t>
      </w:r>
      <w:r w:rsidDel="00000000" w:rsidR="00000000" w:rsidRPr="00000000">
        <w:rPr>
          <w:rFonts w:ascii="Times New Roman" w:cs="Times New Roman" w:eastAsia="Times New Roman" w:hAnsi="Times New Roman"/>
          <w:sz w:val="24"/>
          <w:szCs w:val="24"/>
          <w:rtl w:val="0"/>
        </w:rPr>
        <w:t xml:space="preserve"> To create a Virtualbox shortcut in the start menu of the Windows 10/8/7</w:t>
      </w:r>
      <w:r w:rsidDel="00000000" w:rsidR="00000000" w:rsidRPr="00000000">
        <w:rPr>
          <w:rtl w:val="0"/>
        </w:rPr>
      </w:r>
    </w:p>
    <w:p w:rsidR="00000000" w:rsidDel="00000000" w:rsidP="00000000" w:rsidRDefault="00000000" w:rsidRPr="00000000" w14:paraId="00000025">
      <w:pPr>
        <w:numPr>
          <w:ilvl w:val="0"/>
          <w:numId w:val="1"/>
        </w:numPr>
        <w:spacing w:after="0" w:line="240" w:lineRule="auto"/>
        <w:ind w:left="540" w:hanging="360"/>
        <w:rPr/>
      </w:pPr>
      <w:r w:rsidDel="00000000" w:rsidR="00000000" w:rsidRPr="00000000">
        <w:rPr>
          <w:rFonts w:ascii="Times New Roman" w:cs="Times New Roman" w:eastAsia="Times New Roman" w:hAnsi="Times New Roman"/>
          <w:b w:val="1"/>
          <w:sz w:val="24"/>
          <w:szCs w:val="24"/>
          <w:rtl w:val="0"/>
        </w:rPr>
        <w:t xml:space="preserve">Create a shortcut on the desktop</w:t>
      </w:r>
      <w:r w:rsidDel="00000000" w:rsidR="00000000" w:rsidRPr="00000000">
        <w:rPr>
          <w:rFonts w:ascii="Times New Roman" w:cs="Times New Roman" w:eastAsia="Times New Roman" w:hAnsi="Times New Roman"/>
          <w:sz w:val="24"/>
          <w:szCs w:val="24"/>
          <w:rtl w:val="0"/>
        </w:rPr>
        <w:t xml:space="preserve">:  This will create a shortcut on Desktop</w:t>
      </w:r>
      <w:r w:rsidDel="00000000" w:rsidR="00000000" w:rsidRPr="00000000">
        <w:rPr>
          <w:rtl w:val="0"/>
        </w:rPr>
      </w:r>
    </w:p>
    <w:p w:rsidR="00000000" w:rsidDel="00000000" w:rsidP="00000000" w:rsidRDefault="00000000" w:rsidRPr="00000000" w14:paraId="00000026">
      <w:pPr>
        <w:numPr>
          <w:ilvl w:val="0"/>
          <w:numId w:val="1"/>
        </w:numPr>
        <w:spacing w:after="0" w:line="240" w:lineRule="auto"/>
        <w:ind w:left="540" w:hanging="360"/>
        <w:rPr/>
      </w:pPr>
      <w:r w:rsidDel="00000000" w:rsidR="00000000" w:rsidRPr="00000000">
        <w:rPr>
          <w:rFonts w:ascii="Times New Roman" w:cs="Times New Roman" w:eastAsia="Times New Roman" w:hAnsi="Times New Roman"/>
          <w:b w:val="1"/>
          <w:sz w:val="24"/>
          <w:szCs w:val="24"/>
          <w:rtl w:val="0"/>
        </w:rPr>
        <w:t xml:space="preserve">Create a shortcut in the Quick Launch Bar</w:t>
      </w:r>
      <w:r w:rsidDel="00000000" w:rsidR="00000000" w:rsidRPr="00000000">
        <w:rPr>
          <w:rFonts w:ascii="Times New Roman" w:cs="Times New Roman" w:eastAsia="Times New Roman" w:hAnsi="Times New Roman"/>
          <w:sz w:val="24"/>
          <w:szCs w:val="24"/>
          <w:rtl w:val="0"/>
        </w:rPr>
        <w:t xml:space="preserve">: You will get a shortcut in the Taskbar.</w:t>
      </w:r>
      <w:r w:rsidDel="00000000" w:rsidR="00000000" w:rsidRPr="00000000">
        <w:rPr>
          <w:rtl w:val="0"/>
        </w:rPr>
      </w:r>
    </w:p>
    <w:p w:rsidR="00000000" w:rsidDel="00000000" w:rsidP="00000000" w:rsidRDefault="00000000" w:rsidRPr="00000000" w14:paraId="00000027">
      <w:pPr>
        <w:numPr>
          <w:ilvl w:val="0"/>
          <w:numId w:val="1"/>
        </w:numPr>
        <w:spacing w:after="0" w:line="240" w:lineRule="auto"/>
        <w:ind w:left="540" w:hanging="360"/>
        <w:rPr/>
      </w:pPr>
      <w:r w:rsidDel="00000000" w:rsidR="00000000" w:rsidRPr="00000000">
        <w:rPr>
          <w:rFonts w:ascii="Times New Roman" w:cs="Times New Roman" w:eastAsia="Times New Roman" w:hAnsi="Times New Roman"/>
          <w:b w:val="1"/>
          <w:sz w:val="24"/>
          <w:szCs w:val="24"/>
          <w:rtl w:val="0"/>
        </w:rPr>
        <w:t xml:space="preserve">Register file associations</w:t>
      </w:r>
      <w:r w:rsidDel="00000000" w:rsidR="00000000" w:rsidRPr="00000000">
        <w:rPr>
          <w:rFonts w:ascii="Times New Roman" w:cs="Times New Roman" w:eastAsia="Times New Roman" w:hAnsi="Times New Roman"/>
          <w:sz w:val="24"/>
          <w:szCs w:val="24"/>
          <w:rtl w:val="0"/>
        </w:rPr>
        <w:t xml:space="preserve">: Create Virtualbox file entries in Windows registries.</w:t>
      </w:r>
      <w:r w:rsidDel="00000000" w:rsidR="00000000" w:rsidRPr="00000000">
        <w:rPr>
          <w:rtl w:val="0"/>
        </w:rPr>
      </w:r>
    </w:p>
    <w:p w:rsidR="00000000" w:rsidDel="00000000" w:rsidP="00000000" w:rsidRDefault="00000000" w:rsidRPr="00000000" w14:paraId="00000028">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them as it is and click on the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83480" cy="2415540"/>
            <wp:effectExtent b="0" l="0" r="0" t="0"/>
            <wp:docPr id="27"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4983480" cy="241554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File Location</w:t>
      </w:r>
    </w:p>
    <w:p w:rsidR="00000000" w:rsidDel="00000000" w:rsidP="00000000" w:rsidRDefault="00000000" w:rsidRPr="00000000" w14:paraId="0000002B">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default the VirtualBox will install its core files in the C: Drive. In case you have low space on the C: Drive, then just click on the Browse button and select the location where you want to install it. However, if you are not acquainted with this option then simply leave it as default and click on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2500" cy="2827020"/>
            <wp:effectExtent b="0" l="0" r="0" t="0"/>
            <wp:docPr id="2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762500"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Install VirtualBox</w:t>
      </w:r>
    </w:p>
    <w:p w:rsidR="00000000" w:rsidDel="00000000" w:rsidP="00000000" w:rsidRDefault="00000000" w:rsidRPr="00000000" w14:paraId="0000002F">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w:t>
      </w:r>
      <w:r w:rsidDel="00000000" w:rsidR="00000000" w:rsidRPr="00000000">
        <w:rPr>
          <w:rFonts w:ascii="Times New Roman" w:cs="Times New Roman" w:eastAsia="Times New Roman" w:hAnsi="Times New Roman"/>
          <w:b w:val="1"/>
          <w:sz w:val="24"/>
          <w:szCs w:val="24"/>
          <w:rtl w:val="0"/>
        </w:rPr>
        <w:t xml:space="preserve">Install</w:t>
      </w:r>
      <w:r w:rsidDel="00000000" w:rsidR="00000000" w:rsidRPr="00000000">
        <w:rPr>
          <w:rFonts w:ascii="Times New Roman" w:cs="Times New Roman" w:eastAsia="Times New Roman" w:hAnsi="Times New Roman"/>
          <w:sz w:val="24"/>
          <w:szCs w:val="24"/>
          <w:rtl w:val="0"/>
        </w:rPr>
        <w:t xml:space="preserve"> button to begin the installation.</w:t>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70120" cy="2194560"/>
            <wp:effectExtent b="0" l="0" r="0" t="0"/>
            <wp:docPr id="3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77012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Warning: Network Interfaces</w:t>
      </w:r>
    </w:p>
    <w:p w:rsidR="00000000" w:rsidDel="00000000" w:rsidP="00000000" w:rsidRDefault="00000000" w:rsidRPr="00000000" w14:paraId="00000033">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Virtual Adapters, the VirtualBox will reset your network connection and disconnect it temporarily for a few seconds and then again it will return to its normal state. So, click on the </w:t>
      </w:r>
      <w:r w:rsidDel="00000000" w:rsidR="00000000" w:rsidRPr="00000000">
        <w:rPr>
          <w:rFonts w:ascii="Times New Roman" w:cs="Times New Roman" w:eastAsia="Times New Roman" w:hAnsi="Times New Roman"/>
          <w:b w:val="1"/>
          <w:sz w:val="24"/>
          <w:szCs w:val="24"/>
          <w:rtl w:val="0"/>
        </w:rPr>
        <w:t xml:space="preserve">YES</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2020" cy="3710940"/>
            <wp:effectExtent b="0" l="0" r="0" t="0"/>
            <wp:docPr id="28"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73202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2500" cy="3710940"/>
            <wp:effectExtent b="0" l="0" r="0" t="0"/>
            <wp:docPr id="36"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76250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Installation is completed</w:t>
      </w:r>
    </w:p>
    <w:p w:rsidR="00000000" w:rsidDel="00000000" w:rsidP="00000000" w:rsidRDefault="00000000" w:rsidRPr="00000000" w14:paraId="0000003B">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the installation wizard will show you a </w:t>
      </w: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button, click on that and it will start the VirtualBox on your Windows 10/7/8 machines.</w:t>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71160" cy="3307080"/>
            <wp:effectExtent b="0" l="0" r="0" t="0"/>
            <wp:docPr id="33"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47116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302635"/>
            <wp:effectExtent b="0" l="0" r="0" t="0"/>
            <wp:docPr id="43"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510" cy="330263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Creation of Ubuntu VM in VirtualBox</w:t>
      </w:r>
    </w:p>
    <w:p w:rsidR="00000000" w:rsidDel="00000000" w:rsidP="00000000" w:rsidRDefault="00000000" w:rsidRPr="00000000" w14:paraId="00000040">
      <w:pPr>
        <w:rPr>
          <w:ins w:author="JAYAKUMAR DHANAPAL" w:id="0" w:date="2021-11-14T10:33:56Z"/>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w:t>
      </w:r>
      <w:ins w:author="JAYAKUMAR DHANAPAL" w:id="0" w:date="2021-11-14T10:33:56Z">
        <w:r w:rsidDel="00000000" w:rsidR="00000000" w:rsidRPr="00000000">
          <w:rPr>
            <w:rFonts w:ascii="Times New Roman" w:cs="Times New Roman" w:eastAsia="Times New Roman" w:hAnsi="Times New Roman"/>
            <w:sz w:val="24"/>
            <w:szCs w:val="24"/>
            <w:rtl w:val="0"/>
          </w:rPr>
          <w:t xml:space="preserve">Download Ubuntu OS</w:t>
        </w:r>
      </w:ins>
    </w:p>
    <w:p w:rsidR="00000000" w:rsidDel="00000000" w:rsidP="00000000" w:rsidRDefault="00000000" w:rsidRPr="00000000" w14:paraId="00000041">
      <w:pPr>
        <w:rPr>
          <w:ins w:author="JAYAKUMAR DHANAPAL" w:id="0" w:date="2021-11-14T10:33:56Z"/>
          <w:rFonts w:ascii="Times New Roman" w:cs="Times New Roman" w:eastAsia="Times New Roman" w:hAnsi="Times New Roman"/>
          <w:sz w:val="24"/>
          <w:szCs w:val="24"/>
        </w:rPr>
      </w:pPr>
      <w:ins w:author="JAYAKUMAR DHANAPAL" w:id="0" w:date="2021-11-14T10:33:56Z">
        <w:r w:rsidDel="00000000" w:rsidR="00000000" w:rsidRPr="00000000">
          <w:rPr>
            <w:rFonts w:ascii="Times New Roman" w:cs="Times New Roman" w:eastAsia="Times New Roman" w:hAnsi="Times New Roman"/>
            <w:sz w:val="24"/>
            <w:szCs w:val="24"/>
            <w:rtl w:val="0"/>
          </w:rPr>
          <w:t xml:space="preserve">The open source Ubuntu Linux comes in different flavors and you can download any of them from the official Ubuntu’s website. Here is the Link: </w:t>
        </w:r>
        <w:r w:rsidDel="00000000" w:rsidR="00000000" w:rsidRPr="00000000">
          <w:fldChar w:fldCharType="begin"/>
        </w:r>
        <w:r w:rsidDel="00000000" w:rsidR="00000000" w:rsidRPr="00000000">
          <w:instrText xml:space="preserve">HYPERLINK "https://www.ubuntu.com/download/desktop"</w:instrText>
        </w:r>
        <w:r w:rsidDel="00000000" w:rsidR="00000000" w:rsidRPr="00000000">
          <w:fldChar w:fldCharType="separate"/>
        </w:r>
        <w:r w:rsidDel="00000000" w:rsidR="00000000" w:rsidRPr="00000000">
          <w:rPr>
            <w:rFonts w:ascii="Times New Roman" w:cs="Times New Roman" w:eastAsia="Times New Roman" w:hAnsi="Times New Roman"/>
            <w:color w:val="000000"/>
            <w:sz w:val="24"/>
            <w:szCs w:val="24"/>
            <w:u w:val="single"/>
            <w:rtl w:val="0"/>
          </w:rPr>
          <w:t xml:space="preserve">www.ubuntu.com/download/desktop</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 </w:t>
        </w:r>
      </w:ins>
    </w:p>
    <w:p w:rsidR="00000000" w:rsidDel="00000000" w:rsidP="00000000" w:rsidRDefault="00000000" w:rsidRPr="00000000" w14:paraId="00000042">
      <w:pPr>
        <w:rPr>
          <w:ins w:author="JAYAKUMAR DHANAPAL" w:id="0" w:date="2021-11-14T10:33:56Z"/>
          <w:rFonts w:ascii="Times New Roman" w:cs="Times New Roman" w:eastAsia="Times New Roman" w:hAnsi="Times New Roman"/>
          <w:sz w:val="24"/>
          <w:szCs w:val="24"/>
        </w:rPr>
      </w:pPr>
      <w:ins w:author="JAYAKUMAR DHANAPAL" w:id="0" w:date="2021-11-14T10:33:56Z">
        <w:r w:rsidDel="00000000" w:rsidR="00000000" w:rsidRPr="00000000">
          <w:rPr>
            <w:rFonts w:ascii="Times New Roman" w:cs="Times New Roman" w:eastAsia="Times New Roman" w:hAnsi="Times New Roman"/>
            <w:sz w:val="24"/>
            <w:szCs w:val="24"/>
            <w:rtl w:val="0"/>
          </w:rPr>
          <w:t xml:space="preserve">Note: If you already have the Ubuntu.iso file then leave this step.</w:t>
        </w:r>
      </w:ins>
    </w:p>
    <w:p w:rsidR="00000000" w:rsidDel="00000000" w:rsidP="00000000" w:rsidRDefault="00000000" w:rsidRPr="00000000" w14:paraId="00000043">
      <w:pPr>
        <w:rPr>
          <w:ins w:author="JAYAKUMAR DHANAPAL" w:id="1" w:date="2021-11-14T10:33:56Z"/>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43007" cy="3359525"/>
            <wp:effectExtent b="0" l="0" r="0" t="0"/>
            <wp:docPr id="38"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43007" cy="3359525"/>
                    </a:xfrm>
                    <a:prstGeom prst="rect"/>
                    <a:ln/>
                  </pic:spPr>
                </pic:pic>
              </a:graphicData>
            </a:graphic>
          </wp:inline>
        </w:drawing>
      </w:r>
      <w:ins w:author="JAYAKUMAR DHANAPAL" w:id="1" w:date="2021-11-14T10:33:56Z">
        <w:r w:rsidDel="00000000" w:rsidR="00000000" w:rsidRPr="00000000">
          <w:rPr>
            <w:rtl w:val="0"/>
          </w:rPr>
        </w:r>
      </w:ins>
    </w:p>
    <w:p w:rsidR="00000000" w:rsidDel="00000000" w:rsidP="00000000" w:rsidRDefault="00000000" w:rsidRPr="00000000" w14:paraId="00000044">
      <w:pPr>
        <w:rPr>
          <w:ins w:author="JAYAKUMAR DHANAPAL" w:id="1" w:date="2021-11-14T10:33:56Z"/>
          <w:rFonts w:ascii="Times New Roman" w:cs="Times New Roman" w:eastAsia="Times New Roman" w:hAnsi="Times New Roman"/>
          <w:b w:val="1"/>
          <w:sz w:val="24"/>
          <w:szCs w:val="24"/>
        </w:rPr>
      </w:pPr>
      <w:ins w:author="JAYAKUMAR DHANAPAL" w:id="1" w:date="2021-11-14T10:33:56Z">
        <w:r w:rsidDel="00000000" w:rsidR="00000000" w:rsidRPr="00000000">
          <w:rPr>
            <w:rtl w:val="0"/>
          </w:rPr>
        </w:r>
      </w:ins>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ins w:author="JAYAKUMAR DHANAPAL" w:id="2" w:date="2021-11-14T10:33:56Z">
        <w:r w:rsidDel="00000000" w:rsidR="00000000" w:rsidRPr="00000000">
          <w:rPr>
            <w:rFonts w:ascii="Times New Roman" w:cs="Times New Roman" w:eastAsia="Times New Roman" w:hAnsi="Times New Roman"/>
            <w:b w:val="1"/>
            <w:sz w:val="24"/>
            <w:szCs w:val="24"/>
            <w:rtl w:val="0"/>
          </w:rPr>
          <w:t xml:space="preserve">Step 2</w:t>
        </w:r>
      </w:ins>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After successful Virtualbox installation, run it to create an </w:t>
      </w:r>
      <w:r w:rsidDel="00000000" w:rsidR="00000000" w:rsidRPr="00000000">
        <w:rPr>
          <w:rFonts w:ascii="Times New Roman" w:cs="Times New Roman" w:eastAsia="Times New Roman" w:hAnsi="Times New Roman"/>
          <w:b w:val="1"/>
          <w:sz w:val="24"/>
          <w:szCs w:val="24"/>
          <w:rtl w:val="0"/>
        </w:rPr>
        <w:t xml:space="preserve">Ubuntu VM</w:t>
      </w:r>
      <w:r w:rsidDel="00000000" w:rsidR="00000000" w:rsidRPr="00000000">
        <w:rPr>
          <w:rFonts w:ascii="Times New Roman" w:cs="Times New Roman" w:eastAsia="Times New Roman" w:hAnsi="Times New Roman"/>
          <w:sz w:val="24"/>
          <w:szCs w:val="24"/>
          <w:rtl w:val="0"/>
        </w:rPr>
        <w:t xml:space="preserve">. Click on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and give some name to your Ubuntu VM. For example, here we have used </w:t>
      </w:r>
      <w:r w:rsidDel="00000000" w:rsidR="00000000" w:rsidRPr="00000000">
        <w:rPr>
          <w:rFonts w:ascii="Times New Roman" w:cs="Times New Roman" w:eastAsia="Times New Roman" w:hAnsi="Times New Roman"/>
          <w:b w:val="1"/>
          <w:sz w:val="24"/>
          <w:szCs w:val="24"/>
          <w:rtl w:val="0"/>
        </w:rPr>
        <w:t xml:space="preserve">H2S</w:t>
      </w:r>
      <w:r w:rsidDel="00000000" w:rsidR="00000000" w:rsidRPr="00000000">
        <w:rPr>
          <w:rFonts w:ascii="Times New Roman" w:cs="Times New Roman" w:eastAsia="Times New Roman" w:hAnsi="Times New Roman"/>
          <w:sz w:val="24"/>
          <w:szCs w:val="24"/>
          <w:rtl w:val="0"/>
        </w:rPr>
        <w:t xml:space="preserve">. From the type drop-down box select the OS type which is  Linux and Version is Ubuntu 64 bit. If you have Ubuntu 32 bit version then please select that.</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70357" cy="2922906"/>
            <wp:effectExtent b="0" l="0" r="0" t="0"/>
            <wp:docPr id="41"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70357" cy="292290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How Much Memory Do You Give Your Virtual Machine</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the Vitrualbox will ask to set the Virtual Machine Memory Size for Ubuntu VM. The recommended RAM for Ubuntu OS is 2 GB or 2048 MB but you can assign more for better performance. For example here in our Windows 10 PC, we have maximum 8GB memory and out of that, we are going to assign 4GB to Ubuntu VM.</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97580" cy="3200400"/>
            <wp:effectExtent b="0" l="0" r="0" t="0"/>
            <wp:docPr id="44"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349758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Create A Virtual Hard Drive For Ubuntu VM (Virtual Machine)</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assigning the memory, its time to provide some space for the installation of Ubuntu VM. To create a new virtual hard disk select the option “</w:t>
      </w:r>
      <w:r w:rsidDel="00000000" w:rsidR="00000000" w:rsidRPr="00000000">
        <w:rPr>
          <w:rFonts w:ascii="Times New Roman" w:cs="Times New Roman" w:eastAsia="Times New Roman" w:hAnsi="Times New Roman"/>
          <w:b w:val="1"/>
          <w:sz w:val="24"/>
          <w:szCs w:val="24"/>
          <w:rtl w:val="0"/>
        </w:rPr>
        <w:t xml:space="preserve">Create a virtual hard disk now</w:t>
      </w:r>
      <w:r w:rsidDel="00000000" w:rsidR="00000000" w:rsidRPr="00000000">
        <w:rPr>
          <w:rFonts w:ascii="Times New Roman" w:cs="Times New Roman" w:eastAsia="Times New Roman" w:hAnsi="Times New Roman"/>
          <w:sz w:val="24"/>
          <w:szCs w:val="24"/>
          <w:rtl w:val="0"/>
        </w:rPr>
        <w:t xml:space="preserve">” and click “Create”.</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68831" cy="2763683"/>
            <wp:effectExtent b="0" l="0" r="0" t="0"/>
            <wp:docPr id="46"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3368831" cy="276368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Choose Virtual Hard disk Type</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Virtualbox offers three type of Virtual hard drives: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1.VDI- Virtual Disk Image</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2.VHD- Virtual Hard Disk</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3.VMDK- Virtual Machine Disk</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planning to use the Virtual hard drive with some other virtualization software in future such as with VM player or Windows Hyper-V then you choose according to that otherwise leave it as it is “</w:t>
      </w:r>
      <w:r w:rsidDel="00000000" w:rsidR="00000000" w:rsidRPr="00000000">
        <w:rPr>
          <w:rFonts w:ascii="Times New Roman" w:cs="Times New Roman" w:eastAsia="Times New Roman" w:hAnsi="Times New Roman"/>
          <w:b w:val="1"/>
          <w:i w:val="1"/>
          <w:sz w:val="24"/>
          <w:szCs w:val="24"/>
          <w:rtl w:val="0"/>
        </w:rPr>
        <w:t xml:space="preserve">VDI</w:t>
      </w:r>
      <w:r w:rsidDel="00000000" w:rsidR="00000000" w:rsidRPr="00000000">
        <w:rPr>
          <w:rFonts w:ascii="Times New Roman" w:cs="Times New Roman" w:eastAsia="Times New Roman" w:hAnsi="Times New Roman"/>
          <w:sz w:val="24"/>
          <w:szCs w:val="24"/>
          <w:rtl w:val="0"/>
        </w:rPr>
        <w:t xml:space="preserve">” and click on </w:t>
      </w:r>
      <w:r w:rsidDel="00000000" w:rsidR="00000000" w:rsidRPr="00000000">
        <w:rPr>
          <w:rFonts w:ascii="Times New Roman" w:cs="Times New Roman" w:eastAsia="Times New Roman" w:hAnsi="Times New Roman"/>
          <w:b w:val="1"/>
          <w:i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number of different hard drive types that you can choose from. Choose “VDI” and click “Next”.</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3303768" cy="1965827"/>
            <wp:effectExtent b="0" l="0" r="0" t="0"/>
            <wp:docPr id="48"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3303768" cy="196582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Storage on Physical Hard disk for Ubuntu VM</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Ubuntu Virtual Machine files on physical storage of Windows 10, the Virtualbox offers two options:</w:t>
      </w:r>
    </w:p>
    <w:p w:rsidR="00000000" w:rsidDel="00000000" w:rsidP="00000000" w:rsidRDefault="00000000" w:rsidRPr="00000000" w14:paraId="0000005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Dynamically allocated</w:t>
      </w:r>
    </w:p>
    <w:p w:rsidR="00000000" w:rsidDel="00000000" w:rsidP="00000000" w:rsidRDefault="00000000" w:rsidRPr="00000000" w14:paraId="0000005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Size</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Dynamically allocated hard disk option will only use space as it required. For example, you assigned 30 GB to Ubuntu VM but if it requires 10Gb initially then the Virtualbox uses only that and not going to block the whole 30GB. And in future, it requires more, expands according to that.  It is good in terms of disk space but not performance wise.</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Size on another hand block whole space you have assigned to the VM. For example, if you allocated the 30GB, then the machine will straight away assign that portion from the physical hard drive to Ubuntu VM. The Fixed size allocation is better for performance but take some time to create if you are assigning a large amount of space.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option you would like and click “Next”.</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02781" cy="3926125"/>
            <wp:effectExtent b="0" l="0" r="0" t="0"/>
            <wp:docPr id="50"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4002781" cy="39261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Virtual Hardrive File location and Size</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some name to your virtual hard disk and select the amount of space you want to assign the Ubuntu VM. The minimum recommended space is 25GB. You can assign more for better performance.</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55905" cy="3462426"/>
            <wp:effectExtent b="0" l="0" r="0" t="0"/>
            <wp:docPr id="51"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4055905" cy="346242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8: Assign Ubuntu ISO to VirtualBox</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setting and from storage click on the empty CD-Rom icon and from the Optical drive option </w:t>
      </w:r>
      <w:r w:rsidDel="00000000" w:rsidR="00000000" w:rsidRPr="00000000">
        <w:rPr>
          <w:rFonts w:ascii="Times New Roman" w:cs="Times New Roman" w:eastAsia="Times New Roman" w:hAnsi="Times New Roman"/>
          <w:b w:val="1"/>
          <w:sz w:val="24"/>
          <w:szCs w:val="24"/>
          <w:rtl w:val="0"/>
        </w:rPr>
        <w:t xml:space="preserve">choose the Virtual optical Disk File </w:t>
      </w:r>
      <w:r w:rsidDel="00000000" w:rsidR="00000000" w:rsidRPr="00000000">
        <w:rPr>
          <w:rFonts w:ascii="Times New Roman" w:cs="Times New Roman" w:eastAsia="Times New Roman" w:hAnsi="Times New Roman"/>
          <w:sz w:val="24"/>
          <w:szCs w:val="24"/>
          <w:rtl w:val="0"/>
        </w:rPr>
        <w:t xml:space="preserve">and select the Ubuntu.iso file which is our downloaded beginning of this article.  After selecting the ISO file click </w:t>
      </w:r>
      <w:r w:rsidDel="00000000" w:rsidR="00000000" w:rsidRPr="00000000">
        <w:rPr>
          <w:rFonts w:ascii="Times New Roman" w:cs="Times New Roman" w:eastAsia="Times New Roman" w:hAnsi="Times New Roman"/>
          <w:b w:val="1"/>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9039" cy="3342209"/>
            <wp:effectExtent b="0" l="0" r="0" t="0"/>
            <wp:docPr id="52"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5749039" cy="334220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Installation of Ubuntu OS on VirtualBox</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On the top of the Virtual box you will an option “</w:t>
      </w:r>
      <w:r w:rsidDel="00000000" w:rsidR="00000000" w:rsidRPr="00000000">
        <w:rPr>
          <w:rFonts w:ascii="Times New Roman" w:cs="Times New Roman" w:eastAsia="Times New Roman" w:hAnsi="Times New Roman"/>
          <w:b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click on that to initialize the Ubuntu installation process on Windows 10.</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The Ubuntu first screen will load two options </w:t>
      </w:r>
      <w:r w:rsidDel="00000000" w:rsidR="00000000" w:rsidRPr="00000000">
        <w:rPr>
          <w:rFonts w:ascii="Times New Roman" w:cs="Times New Roman" w:eastAsia="Times New Roman" w:hAnsi="Times New Roman"/>
          <w:b w:val="1"/>
          <w:sz w:val="24"/>
          <w:szCs w:val="24"/>
          <w:rtl w:val="0"/>
        </w:rPr>
        <w:t xml:space="preserve">Try Ubuntu</w:t>
      </w:r>
      <w:r w:rsidDel="00000000" w:rsidR="00000000" w:rsidRPr="00000000">
        <w:rPr>
          <w:rFonts w:ascii="Times New Roman" w:cs="Times New Roman" w:eastAsia="Times New Roman" w:hAnsi="Times New Roman"/>
          <w:sz w:val="24"/>
          <w:szCs w:val="24"/>
          <w:rtl w:val="0"/>
        </w:rPr>
        <w:t xml:space="preserve"> or</w:t>
      </w:r>
      <w:r w:rsidDel="00000000" w:rsidR="00000000" w:rsidRPr="00000000">
        <w:rPr>
          <w:rFonts w:ascii="Times New Roman" w:cs="Times New Roman" w:eastAsia="Times New Roman" w:hAnsi="Times New Roman"/>
          <w:b w:val="1"/>
          <w:sz w:val="24"/>
          <w:szCs w:val="24"/>
          <w:rtl w:val="0"/>
        </w:rPr>
        <w:t xml:space="preserve"> Install Ubuntu.</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installation language and after that the “</w:t>
      </w:r>
      <w:r w:rsidDel="00000000" w:rsidR="00000000" w:rsidRPr="00000000">
        <w:rPr>
          <w:rFonts w:ascii="Times New Roman" w:cs="Times New Roman" w:eastAsia="Times New Roman" w:hAnsi="Times New Roman"/>
          <w:b w:val="1"/>
          <w:sz w:val="24"/>
          <w:szCs w:val="24"/>
          <w:rtl w:val="0"/>
        </w:rPr>
        <w:t xml:space="preserve">Install Ubuntu</w:t>
      </w:r>
      <w:r w:rsidDel="00000000" w:rsidR="00000000" w:rsidRPr="00000000">
        <w:rPr>
          <w:rFonts w:ascii="Times New Roman" w:cs="Times New Roman" w:eastAsia="Times New Roman" w:hAnsi="Times New Roman"/>
          <w:sz w:val="24"/>
          <w:szCs w:val="24"/>
          <w:rtl w:val="0"/>
        </w:rPr>
        <w:t xml:space="preserve">” option.</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81724" cy="3089598"/>
            <wp:effectExtent b="0" l="0" r="0" t="0"/>
            <wp:docPr id="54"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781724" cy="308959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If you have enough internet bandwidth and then you can select the option download the updates while installing Ubuntu.</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option doesn’t require an internet connection and recommended to select it to install third party software such as graphics driver, Mp3 player, flash and other media files.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“Continue”.</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0051" cy="2732328"/>
            <wp:effectExtent b="0" l="0" r="0" t="0"/>
            <wp:docPr id="56"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740051" cy="273232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In this step, you will decide how you want to decide the Ubuntu either clean installation or dual boot with some other OS. Leave the default option the “Erase disk and install Ubuntu” option because it is on the virtual machine won’t going to affect the physical Windows 10 machine.</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i w:val="1"/>
          <w:sz w:val="24"/>
          <w:szCs w:val="24"/>
          <w:rtl w:val="0"/>
        </w:rPr>
        <w:t xml:space="preserve">Install Now</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56639" cy="2686246"/>
            <wp:effectExtent b="0" l="0" r="0" t="0"/>
            <wp:docPr id="1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56639" cy="268624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Select your country to sync the Ubuntu OS time zone with your’s and click “Continue”.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848" cy="3805287"/>
            <wp:effectExtent b="0" l="0" r="0" t="0"/>
            <wp:docPr id="1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4848" cy="380528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Click on the  “</w:t>
      </w:r>
      <w:r w:rsidDel="00000000" w:rsidR="00000000" w:rsidRPr="00000000">
        <w:rPr>
          <w:rFonts w:ascii="Times New Roman" w:cs="Times New Roman" w:eastAsia="Times New Roman" w:hAnsi="Times New Roman"/>
          <w:b w:val="1"/>
          <w:sz w:val="24"/>
          <w:szCs w:val="24"/>
          <w:rtl w:val="0"/>
        </w:rPr>
        <w:t xml:space="preserve">Detect Keyboard Layout</w:t>
      </w:r>
      <w:r w:rsidDel="00000000" w:rsidR="00000000" w:rsidRPr="00000000">
        <w:rPr>
          <w:rFonts w:ascii="Times New Roman" w:cs="Times New Roman" w:eastAsia="Times New Roman" w:hAnsi="Times New Roman"/>
          <w:sz w:val="24"/>
          <w:szCs w:val="24"/>
          <w:rtl w:val="0"/>
        </w:rPr>
        <w:t xml:space="preserve">”  to automatically detect your keyboard layout and if the machine not able to do it, you can select it manually. Click “Continue”.</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76235" cy="3622697"/>
            <wp:effectExtent b="0" l="0" r="0" t="0"/>
            <wp:docPr id="1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876235" cy="362269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Create a user and set the password for your Virtual Ubuntu machine and click on continue to install the Ubuntu Virtualbox.</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331720"/>
            <wp:effectExtent b="0" l="0" r="0" t="0"/>
            <wp:docPr id="1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510"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Ubuntu is installed on </w:t>
      </w:r>
      <w:r w:rsidDel="00000000" w:rsidR="00000000" w:rsidRPr="00000000">
        <w:rPr>
          <w:rFonts w:ascii="Times New Roman" w:cs="Times New Roman" w:eastAsia="Times New Roman" w:hAnsi="Times New Roman"/>
          <w:b w:val="1"/>
          <w:sz w:val="24"/>
          <w:szCs w:val="24"/>
          <w:rtl w:val="0"/>
        </w:rPr>
        <w:t xml:space="preserve">VirtualBox on Windows 10</w:t>
      </w:r>
      <w:r w:rsidDel="00000000" w:rsidR="00000000" w:rsidRPr="00000000">
        <w:rPr>
          <w:rFonts w:ascii="Times New Roman" w:cs="Times New Roman" w:eastAsia="Times New Roman" w:hAnsi="Times New Roman"/>
          <w:sz w:val="24"/>
          <w:szCs w:val="24"/>
          <w:rtl w:val="0"/>
        </w:rPr>
        <w:t xml:space="preserve"> as host machine</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Installation of VirtualBox with different flavours of Linux OS on top of windows7 or 8 or 10 OS completed successfully. </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9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08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2</w:t>
            </w:r>
          </w:p>
        </w:tc>
        <w:tc>
          <w:tcPr>
            <w:vMerge w:val="restart"/>
            <w:vAlign w:val="center"/>
          </w:tcPr>
          <w:bookmarkStart w:colFirst="0" w:colLast="0" w:name="3znysh7" w:id="3"/>
          <w:bookmarkEnd w:id="3"/>
          <w:p w:rsidR="00000000" w:rsidDel="00000000" w:rsidP="00000000" w:rsidRDefault="00000000" w:rsidRPr="00000000" w14:paraId="0000008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of C Compiler in VirtualBox</w:t>
            </w:r>
          </w:p>
        </w:tc>
      </w:tr>
      <w:tr>
        <w:trPr>
          <w:cantSplit w:val="0"/>
          <w:trHeight w:val="345" w:hRule="atLeast"/>
          <w:tblHeader w:val="0"/>
        </w:trPr>
        <w:tc>
          <w:tcPr/>
          <w:p w:rsidR="00000000" w:rsidDel="00000000" w:rsidP="00000000" w:rsidRDefault="00000000" w:rsidRPr="00000000" w14:paraId="0000008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31/08/2020</w:t>
            </w:r>
            <w:r w:rsidDel="00000000" w:rsidR="00000000" w:rsidRPr="00000000">
              <w:rPr>
                <w:rtl w:val="0"/>
              </w:rPr>
            </w:r>
          </w:p>
        </w:tc>
        <w:tc>
          <w:tcPr>
            <w:vMerge w:val="continue"/>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a C compiler in the virtual machine created using virtual box and execute Simple Programs.</w:t>
      </w:r>
    </w:p>
    <w:p w:rsidR="00000000" w:rsidDel="00000000" w:rsidP="00000000" w:rsidRDefault="00000000" w:rsidRPr="00000000" w14:paraId="000000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8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VirtualBox application &amp; then Start the Ubuntu Virtual Machine installed.</w:t>
      </w:r>
    </w:p>
    <w:p w:rsidR="00000000" w:rsidDel="00000000" w:rsidP="00000000" w:rsidRDefault="00000000" w:rsidRPr="00000000" w14:paraId="0000008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Terminal Command prompt by clicking terminal icon in desktop or using shortcut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Ctrl + Alt + T</w:t>
      </w:r>
    </w:p>
    <w:p w:rsidR="00000000" w:rsidDel="00000000" w:rsidP="00000000" w:rsidRDefault="00000000" w:rsidRPr="00000000" w14:paraId="0000009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following command in the terminal window </w:t>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sudo apt install GCC</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GCC is the C Compiler. Enter admin password if prompted.</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9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Pr>
        <w:drawing>
          <wp:inline distB="0" distT="0" distL="0" distR="0">
            <wp:extent cx="5751125" cy="2475028"/>
            <wp:effectExtent b="0" l="0" r="0" t="0"/>
            <wp:docPr descr="GCC is the C compiler" id="17" name="image17.png"/>
            <a:graphic>
              <a:graphicData uri="http://schemas.openxmlformats.org/drawingml/2006/picture">
                <pic:pic>
                  <pic:nvPicPr>
                    <pic:cNvPr descr="GCC is the C compiler" id="0" name="image17.png"/>
                    <pic:cNvPicPr preferRelativeResize="0"/>
                  </pic:nvPicPr>
                  <pic:blipFill>
                    <a:blip r:embed="rId31"/>
                    <a:srcRect b="0" l="0" r="0" t="0"/>
                    <a:stretch>
                      <a:fillRect/>
                    </a:stretch>
                  </pic:blipFill>
                  <pic:spPr>
                    <a:xfrm>
                      <a:off x="0" y="0"/>
                      <a:ext cx="5751125" cy="247502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85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have the installation permission, the installation proceeds as follows</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Pr>
        <w:drawing>
          <wp:inline distB="0" distT="0" distL="0" distR="0">
            <wp:extent cx="5756261" cy="2388236"/>
            <wp:effectExtent b="0" l="0" r="0" t="0"/>
            <wp:docPr descr="installation process of gcc Compiler" id="18" name="image18.png"/>
            <a:graphic>
              <a:graphicData uri="http://schemas.openxmlformats.org/drawingml/2006/picture">
                <pic:pic>
                  <pic:nvPicPr>
                    <pic:cNvPr descr="installation process of gcc Compiler" id="0" name="image18.png"/>
                    <pic:cNvPicPr preferRelativeResize="0"/>
                  </pic:nvPicPr>
                  <pic:blipFill>
                    <a:blip r:embed="rId32"/>
                    <a:srcRect b="0" l="0" r="0" t="0"/>
                    <a:stretch>
                      <a:fillRect/>
                    </a:stretch>
                  </pic:blipFill>
                  <pic:spPr>
                    <a:xfrm>
                      <a:off x="0" y="0"/>
                      <a:ext cx="5756261" cy="238823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‘y’ when the command prompt asks “Do you want to continue?” and then press Enter to continue the installation.</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Pr>
        <w:drawing>
          <wp:inline distB="0" distT="0" distL="0" distR="0">
            <wp:extent cx="5731510" cy="3266440"/>
            <wp:effectExtent b="0" l="0" r="0" t="0"/>
            <wp:docPr descr="gcc installation begin" id="19" name="image19.png"/>
            <a:graphic>
              <a:graphicData uri="http://schemas.openxmlformats.org/drawingml/2006/picture">
                <pic:pic>
                  <pic:nvPicPr>
                    <pic:cNvPr descr="gcc installation begin" id="0" name="image19.png"/>
                    <pic:cNvPicPr preferRelativeResize="0"/>
                  </pic:nvPicPr>
                  <pic:blipFill>
                    <a:blip r:embed="rId33"/>
                    <a:srcRect b="0" l="0" r="0" t="0"/>
                    <a:stretch>
                      <a:fillRect/>
                    </a:stretch>
                  </pic:blipFill>
                  <pic:spPr>
                    <a:xfrm>
                      <a:off x="0" y="0"/>
                      <a:ext cx="5731510" cy="326644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successful installation, Verify the installation by checking the version number of gcc using following command.</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GCC — version</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Pr>
        <w:drawing>
          <wp:inline distB="0" distT="0" distL="0" distR="0">
            <wp:extent cx="5731510" cy="3266440"/>
            <wp:effectExtent b="0" l="0" r="0" t="0"/>
            <wp:docPr descr="Display version of the terminal software" id="20" name="image20.png"/>
            <a:graphic>
              <a:graphicData uri="http://schemas.openxmlformats.org/drawingml/2006/picture">
                <pic:pic>
                  <pic:nvPicPr>
                    <pic:cNvPr descr="Display version of the terminal software" id="0" name="image20.png"/>
                    <pic:cNvPicPr preferRelativeResize="0"/>
                  </pic:nvPicPr>
                  <pic:blipFill>
                    <a:blip r:embed="rId34"/>
                    <a:srcRect b="0" l="0" r="0" t="0"/>
                    <a:stretch>
                      <a:fillRect/>
                    </a:stretch>
                  </pic:blipFill>
                  <pic:spPr>
                    <a:xfrm>
                      <a:off x="0" y="0"/>
                      <a:ext cx="5731510" cy="32664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terminal, Move the desired directory (Ex: Desktop) where you want to save the program.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cd Desktop</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Pr>
        <w:drawing>
          <wp:inline distB="0" distT="0" distL="0" distR="0">
            <wp:extent cx="5741158" cy="2678428"/>
            <wp:effectExtent b="0" l="0" r="0" t="0"/>
            <wp:docPr descr="Insert cd Desktop command" id="21" name="image21.png"/>
            <a:graphic>
              <a:graphicData uri="http://schemas.openxmlformats.org/drawingml/2006/picture">
                <pic:pic>
                  <pic:nvPicPr>
                    <pic:cNvPr descr="Insert cd Desktop command" id="0" name="image21.png"/>
                    <pic:cNvPicPr preferRelativeResize="0"/>
                  </pic:nvPicPr>
                  <pic:blipFill>
                    <a:blip r:embed="rId35"/>
                    <a:srcRect b="0" l="0" r="0" t="0"/>
                    <a:stretch>
                      <a:fillRect/>
                    </a:stretch>
                  </pic:blipFill>
                  <pic:spPr>
                    <a:xfrm>
                      <a:off x="0" y="0"/>
                      <a:ext cx="5741158" cy="267842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The command for creating a program in C is: </w:t>
      </w:r>
      <w:r w:rsidDel="00000000" w:rsidR="00000000" w:rsidRPr="00000000">
        <w:rPr>
          <w:rFonts w:ascii="Times New Roman" w:cs="Times New Roman" w:eastAsia="Times New Roman" w:hAnsi="Times New Roman"/>
          <w:b w:val="1"/>
          <w:sz w:val="24"/>
          <w:szCs w:val="24"/>
          <w:rtl w:val="0"/>
        </w:rPr>
        <w:t xml:space="preserve">touch program.c</w:t>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 a file has been created in our Desktop folder called program.c</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Pr>
        <w:drawing>
          <wp:inline distB="0" distT="0" distL="0" distR="0">
            <wp:extent cx="5749713" cy="2446144"/>
            <wp:effectExtent b="0" l="0" r="0" t="0"/>
            <wp:docPr descr="File is created on desktop" id="22" name="image22.png"/>
            <a:graphic>
              <a:graphicData uri="http://schemas.openxmlformats.org/drawingml/2006/picture">
                <pic:pic>
                  <pic:nvPicPr>
                    <pic:cNvPr descr="File is created on desktop" id="0" name="image22.png"/>
                    <pic:cNvPicPr preferRelativeResize="0"/>
                  </pic:nvPicPr>
                  <pic:blipFill>
                    <a:blip r:embed="rId36"/>
                    <a:srcRect b="0" l="0" r="0" t="0"/>
                    <a:stretch>
                      <a:fillRect/>
                    </a:stretch>
                  </pic:blipFill>
                  <pic:spPr>
                    <a:xfrm>
                      <a:off x="0" y="0"/>
                      <a:ext cx="5749713" cy="244614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28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this file and write a basic code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 World!”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any code required.</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Pr>
        <w:drawing>
          <wp:inline distB="0" distT="0" distL="0" distR="0">
            <wp:extent cx="5763581" cy="3349415"/>
            <wp:effectExtent b="0" l="0" r="0" t="0"/>
            <wp:docPr descr="Hello World in gcc terminal" id="7" name="image7.png"/>
            <a:graphic>
              <a:graphicData uri="http://schemas.openxmlformats.org/drawingml/2006/picture">
                <pic:pic>
                  <pic:nvPicPr>
                    <pic:cNvPr descr="Hello World in gcc terminal" id="0" name="image7.png"/>
                    <pic:cNvPicPr preferRelativeResize="0"/>
                  </pic:nvPicPr>
                  <pic:blipFill>
                    <a:blip r:embed="rId37"/>
                    <a:srcRect b="0" l="0" r="0" t="0"/>
                    <a:stretch>
                      <a:fillRect/>
                    </a:stretch>
                  </pic:blipFill>
                  <pic:spPr>
                    <a:xfrm>
                      <a:off x="0" y="0"/>
                      <a:ext cx="5763581" cy="334941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4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compile the code, we use the GCC command:</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GCC program.c -o program</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Pr>
        <w:drawing>
          <wp:inline distB="0" distT="0" distL="0" distR="0">
            <wp:extent cx="5731510" cy="3275330"/>
            <wp:effectExtent b="0" l="0" r="0" t="0"/>
            <wp:docPr descr="Compile code using GCC command" id="8" name="image8.png"/>
            <a:graphic>
              <a:graphicData uri="http://schemas.openxmlformats.org/drawingml/2006/picture">
                <pic:pic>
                  <pic:nvPicPr>
                    <pic:cNvPr descr="Compile code using GCC command" id="0" name="image8.png"/>
                    <pic:cNvPicPr preferRelativeResize="0"/>
                  </pic:nvPicPr>
                  <pic:blipFill>
                    <a:blip r:embed="rId38"/>
                    <a:srcRect b="0" l="0" r="0" t="0"/>
                    <a:stretch>
                      <a:fillRect/>
                    </a:stretch>
                  </pic:blipFill>
                  <pic:spPr>
                    <a:xfrm>
                      <a:off x="0" y="0"/>
                      <a:ext cx="5731510" cy="327533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10.To run the program, use the command:         </w:t>
      </w:r>
      <w:r w:rsidDel="00000000" w:rsidR="00000000" w:rsidRPr="00000000">
        <w:rPr>
          <w:rFonts w:ascii="Times New Roman" w:cs="Times New Roman" w:eastAsia="Times New Roman" w:hAnsi="Times New Roman"/>
          <w:b w:val="1"/>
          <w:sz w:val="24"/>
          <w:szCs w:val="24"/>
          <w:rtl w:val="0"/>
        </w:rPr>
        <w:t xml:space="preserve">./program</w:t>
      </w:r>
      <w:r w:rsidDel="00000000" w:rsidR="00000000" w:rsidRPr="00000000">
        <w:rPr>
          <w:rtl w:val="0"/>
        </w:rPr>
      </w:r>
    </w:p>
    <w:p w:rsidR="00000000" w:rsidDel="00000000" w:rsidP="00000000" w:rsidRDefault="00000000" w:rsidRPr="00000000" w14:paraId="000000A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Pr>
        <w:drawing>
          <wp:inline distB="0" distT="0" distL="0" distR="0">
            <wp:extent cx="5731510" cy="3266440"/>
            <wp:effectExtent b="0" l="0" r="0" t="0"/>
            <wp:docPr descr="Run the code using program command" id="9" name="image9.png"/>
            <a:graphic>
              <a:graphicData uri="http://schemas.openxmlformats.org/drawingml/2006/picture">
                <pic:pic>
                  <pic:nvPicPr>
                    <pic:cNvPr descr="Run the code using program command" id="0" name="image9.png"/>
                    <pic:cNvPicPr preferRelativeResize="0"/>
                  </pic:nvPicPr>
                  <pic:blipFill>
                    <a:blip r:embed="rId39"/>
                    <a:srcRect b="0" l="0" r="0" t="0"/>
                    <a:stretch>
                      <a:fillRect/>
                    </a:stretch>
                  </pic:blipFill>
                  <pic:spPr>
                    <a:xfrm>
                      <a:off x="0" y="0"/>
                      <a:ext cx="5731510" cy="326644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11.On successful execution, the output will look like</w:t>
      </w:r>
    </w:p>
    <w:p w:rsidR="00000000" w:rsidDel="00000000" w:rsidP="00000000" w:rsidRDefault="00000000" w:rsidRPr="00000000" w14:paraId="000000B0">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0000ff"/>
          <w:sz w:val="24"/>
          <w:szCs w:val="24"/>
        </w:rPr>
        <w:drawing>
          <wp:inline distB="0" distT="0" distL="0" distR="0">
            <wp:extent cx="5731510" cy="3275330"/>
            <wp:effectExtent b="0" l="0" r="0" t="0"/>
            <wp:docPr descr="Output of Program" id="10" name="image10.png"/>
            <a:graphic>
              <a:graphicData uri="http://schemas.openxmlformats.org/drawingml/2006/picture">
                <pic:pic>
                  <pic:nvPicPr>
                    <pic:cNvPr descr="Output of Program" id="0" name="image10.png"/>
                    <pic:cNvPicPr preferRelativeResize="0"/>
                  </pic:nvPicPr>
                  <pic:blipFill>
                    <a:blip r:embed="rId40"/>
                    <a:srcRect b="0" l="0" r="0" t="0"/>
                    <a:stretch>
                      <a:fillRect/>
                    </a:stretch>
                  </pic:blipFill>
                  <pic:spPr>
                    <a:xfrm>
                      <a:off x="0" y="0"/>
                      <a:ext cx="5731510" cy="327533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B6">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installation of C Compiler &amp; execution of C Program is completed successfully.</w:t>
      </w:r>
    </w:p>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bookmarkStart w:colFirst="0" w:colLast="0" w:name="_2et92p0" w:id="4"/>
      <w:bookmarkEnd w:id="4"/>
      <w:r w:rsidDel="00000000" w:rsidR="00000000" w:rsidRPr="00000000">
        <w:rPr>
          <w:rtl w:val="0"/>
        </w:rPr>
      </w:r>
    </w:p>
    <w:tbl>
      <w:tblPr>
        <w:tblStyle w:val="Table3"/>
        <w:tblW w:w="99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0B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3</w:t>
            </w:r>
          </w:p>
        </w:tc>
        <w:tc>
          <w:tcPr>
            <w:vMerge w:val="restart"/>
            <w:vAlign w:val="center"/>
          </w:tcPr>
          <w:bookmarkStart w:colFirst="0" w:colLast="0" w:name="tyjcwt" w:id="5"/>
          <w:bookmarkEnd w:id="5"/>
          <w:p w:rsidR="00000000" w:rsidDel="00000000" w:rsidP="00000000" w:rsidRDefault="00000000" w:rsidRPr="00000000" w14:paraId="000000B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of Google App Engine &amp; Create “Hello world” App</w:t>
            </w:r>
          </w:p>
        </w:tc>
      </w:tr>
      <w:tr>
        <w:trPr>
          <w:cantSplit w:val="0"/>
          <w:trHeight w:val="345" w:hRule="atLeast"/>
          <w:tblHeader w:val="0"/>
        </w:trPr>
        <w:tc>
          <w:tcPr/>
          <w:p w:rsidR="00000000" w:rsidDel="00000000" w:rsidP="00000000" w:rsidRDefault="00000000" w:rsidRPr="00000000" w14:paraId="000000B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07/9/2020</w:t>
            </w:r>
            <w:r w:rsidDel="00000000" w:rsidR="00000000" w:rsidRPr="00000000">
              <w:rPr>
                <w:rtl w:val="0"/>
              </w:rPr>
            </w:r>
          </w:p>
        </w:tc>
        <w:tc>
          <w:tcPr>
            <w:vMerge w:val="continue"/>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Google App Engine and Create hello world app using python. </w:t>
      </w:r>
    </w:p>
    <w:p w:rsidR="00000000" w:rsidDel="00000000" w:rsidP="00000000" w:rsidRDefault="00000000" w:rsidRPr="00000000" w14:paraId="000000B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C0">
      <w:pPr>
        <w:tabs>
          <w:tab w:val="left" w:pos="1167"/>
        </w:tabs>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 notpad++ editor or any other editor to write program. </w:t>
      </w:r>
    </w:p>
    <w:p w:rsidR="00000000" w:rsidDel="00000000" w:rsidP="00000000" w:rsidRDefault="00000000" w:rsidRPr="00000000" w14:paraId="000000C1">
      <w:pPr>
        <w:tabs>
          <w:tab w:val="left" w:pos="1167"/>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Download latest version of Python for windows and Install it from</w:t>
      </w:r>
    </w:p>
    <w:p w:rsidR="00000000" w:rsidDel="00000000" w:rsidP="00000000" w:rsidRDefault="00000000" w:rsidRPr="00000000" w14:paraId="000000C2">
      <w:pPr>
        <w:tabs>
          <w:tab w:val="left" w:pos="1167"/>
        </w:tabs>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https://www.python.org/downloads/ </w:t>
      </w:r>
    </w:p>
    <w:p w:rsidR="00000000" w:rsidDel="00000000" w:rsidP="00000000" w:rsidRDefault="00000000" w:rsidRPr="00000000" w14:paraId="000000C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10.99999999999994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and install Google App Engine from </w:t>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w:t>
      </w:r>
      <w:hyperlink r:id="rId41">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https://cloud.google.com/appengine/downloads?csw=1</w:t>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(Download the Cloud SDK installer for windows. )</w:t>
      </w:r>
    </w:p>
    <w:p w:rsidR="00000000" w:rsidDel="00000000" w:rsidP="00000000" w:rsidRDefault="00000000" w:rsidRPr="00000000" w14:paraId="000000C6">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hanging="1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environment variable path to point to python &amp; GAE installation directories as follows</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left" w:pos="993"/>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Path= C:\Program Files\Python39\; C:\Program Files (x86)\Google\Cloud SDK\google-cloud-sdk\bin</w:t>
      </w:r>
    </w:p>
    <w:p w:rsidR="00000000" w:rsidDel="00000000" w:rsidP="00000000" w:rsidRDefault="00000000" w:rsidRPr="00000000" w14:paraId="000000C8">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hanging="15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program for hello world in notpad++ editor as follows ( the indentations in each line of the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is important)</w:t>
      </w:r>
    </w:p>
    <w:p w:rsidR="00000000" w:rsidDel="00000000" w:rsidP="00000000" w:rsidRDefault="00000000" w:rsidRPr="00000000" w14:paraId="000000CA">
      <w:pPr>
        <w:tabs>
          <w:tab w:val="left" w:pos="1167"/>
        </w:tabs>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1: test.py</w:t>
      </w:r>
    </w:p>
    <w:p w:rsidR="00000000" w:rsidDel="00000000" w:rsidP="00000000" w:rsidRDefault="00000000" w:rsidRPr="00000000" w14:paraId="000000CB">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import webapp2</w:t>
      </w:r>
    </w:p>
    <w:p w:rsidR="00000000" w:rsidDel="00000000" w:rsidP="00000000" w:rsidRDefault="00000000" w:rsidRPr="00000000" w14:paraId="000000CC">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class MainPage(webapp2.RequestHandler): </w:t>
      </w:r>
    </w:p>
    <w:p w:rsidR="00000000" w:rsidDel="00000000" w:rsidP="00000000" w:rsidRDefault="00000000" w:rsidRPr="00000000" w14:paraId="000000CD">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def get(self): </w:t>
      </w:r>
    </w:p>
    <w:p w:rsidR="00000000" w:rsidDel="00000000" w:rsidP="00000000" w:rsidRDefault="00000000" w:rsidRPr="00000000" w14:paraId="000000CE">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self.response.write("Hello World") </w:t>
        <w:tab/>
      </w:r>
    </w:p>
    <w:p w:rsidR="00000000" w:rsidDel="00000000" w:rsidP="00000000" w:rsidRDefault="00000000" w:rsidRPr="00000000" w14:paraId="000000CF">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app=webapp2.WSGIApplication([('/', MainPage), ], debug=True)</w:t>
      </w:r>
    </w:p>
    <w:p w:rsidR="00000000" w:rsidDel="00000000" w:rsidP="00000000" w:rsidRDefault="00000000" w:rsidRPr="00000000" w14:paraId="000000D0">
      <w:pPr>
        <w:tabs>
          <w:tab w:val="left" w:pos="1167"/>
        </w:tabs>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2: app.yaml</w:t>
      </w:r>
    </w:p>
    <w:p w:rsidR="00000000" w:rsidDel="00000000" w:rsidP="00000000" w:rsidRDefault="00000000" w:rsidRPr="00000000" w14:paraId="000000D1">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python27</w:t>
      </w:r>
    </w:p>
    <w:p w:rsidR="00000000" w:rsidDel="00000000" w:rsidP="00000000" w:rsidRDefault="00000000" w:rsidRPr="00000000" w14:paraId="000000D2">
      <w:pPr>
        <w:ind w:left="852" w:firstLine="293.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api_version: 1</w:t>
      </w:r>
    </w:p>
    <w:p w:rsidR="00000000" w:rsidDel="00000000" w:rsidP="00000000" w:rsidRDefault="00000000" w:rsidRPr="00000000" w14:paraId="000000D3">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threadsafe: true</w:t>
      </w:r>
    </w:p>
    <w:p w:rsidR="00000000" w:rsidDel="00000000" w:rsidP="00000000" w:rsidRDefault="00000000" w:rsidRPr="00000000" w14:paraId="000000D4">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handlers: </w:t>
      </w:r>
    </w:p>
    <w:p w:rsidR="00000000" w:rsidDel="00000000" w:rsidP="00000000" w:rsidRDefault="00000000" w:rsidRPr="00000000" w14:paraId="000000D5">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url: / </w:t>
      </w:r>
    </w:p>
    <w:p w:rsidR="00000000" w:rsidDel="00000000" w:rsidP="00000000" w:rsidRDefault="00000000" w:rsidRPr="00000000" w14:paraId="000000D6">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script: test.app</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google cloud SDK , then type the command dev_appserver.py and specify the location of folder where the above two program files are saved as follows</w:t>
      </w:r>
    </w:p>
    <w:p w:rsidR="00000000" w:rsidDel="00000000" w:rsidP="00000000" w:rsidRDefault="00000000" w:rsidRPr="00000000" w14:paraId="000000D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C:\Program Files (x86)\Google\Cloud SDK&gt;dev_appserver.py </w:t>
      </w:r>
    </w:p>
    <w:p w:rsidR="00000000" w:rsidDel="00000000" w:rsidP="00000000" w:rsidRDefault="00000000" w:rsidRPr="00000000" w14:paraId="000000D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"E:\OneDrive\RMDCSE\ACADEMIC\Laboratory\CS8711 CLOUD COMPUTING LAB\Lab-Programs\Expt-3"</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new window will get open if you are using Python for the first time make sure that you are selecting “Yes” and the press enter </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34075" cy="3336290"/>
            <wp:effectExtent b="0" l="0" r="0" t="0"/>
            <wp:wrapNone/>
            <wp:docPr id="6"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34075" cy="3336290"/>
                    </a:xfrm>
                    <a:prstGeom prst="rect"/>
                    <a:ln/>
                  </pic:spPr>
                </pic:pic>
              </a:graphicData>
            </a:graphic>
          </wp:anchor>
        </w:drawing>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successful execution, you will get output as follows</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186691</wp:posOffset>
            </wp:positionV>
            <wp:extent cx="6480810" cy="3383280"/>
            <wp:effectExtent b="0" l="0" r="0" t="0"/>
            <wp:wrapNone/>
            <wp:docPr id="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6480810" cy="3383280"/>
                    </a:xfrm>
                    <a:prstGeom prst="rect"/>
                    <a:ln/>
                  </pic:spPr>
                </pic:pic>
              </a:graphicData>
            </a:graphic>
          </wp:anchor>
        </w:drawing>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the Server is running at the local host like : http://localhost:8080 </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Open a webbrowser and type in the address bar as : http://localhost:8080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the Server is running at the local host like : </w:t>
      </w:r>
      <w:hyperlink r:id="rId44">
        <w:r w:rsidDel="00000000" w:rsidR="00000000" w:rsidRPr="00000000">
          <w:rPr>
            <w:rFonts w:ascii="Times New Roman" w:cs="Times New Roman" w:eastAsia="Times New Roman" w:hAnsi="Times New Roman"/>
            <w:color w:val="0000ff"/>
            <w:sz w:val="24"/>
            <w:szCs w:val="24"/>
            <w:u w:val="single"/>
            <w:rtl w:val="0"/>
          </w:rPr>
          <w:t xml:space="preserve">http://localhost:8080</w:t>
        </w:r>
      </w:hyperlink>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Open a web browser and type in the address bar as : http://localhost:8080</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-633</wp:posOffset>
            </wp:positionV>
            <wp:extent cx="6480810" cy="3476625"/>
            <wp:effectExtent b="0" l="0" r="0" t="0"/>
            <wp:wrapNone/>
            <wp:docPr id="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6480810" cy="3476625"/>
                    </a:xfrm>
                    <a:prstGeom prst="rect"/>
                    <a:ln/>
                  </pic:spPr>
                </pic:pic>
              </a:graphicData>
            </a:graphic>
          </wp:anchor>
        </w:drawing>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installation of Google App Engine and Creation of hello world app using python has been done successfully.</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tbl>
      <w:tblPr>
        <w:tblStyle w:val="Table4"/>
        <w:tblW w:w="99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11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4</w:t>
            </w:r>
          </w:p>
        </w:tc>
        <w:tc>
          <w:tcPr>
            <w:vMerge w:val="restart"/>
            <w:vAlign w:val="center"/>
          </w:tcPr>
          <w:bookmarkStart w:colFirst="0" w:colLast="0" w:name="3dy6vkm" w:id="6"/>
          <w:bookmarkEnd w:id="6"/>
          <w:p w:rsidR="00000000" w:rsidDel="00000000" w:rsidP="00000000" w:rsidRDefault="00000000" w:rsidRPr="00000000" w14:paraId="0000011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GAE launcher to launch the web applications</w:t>
            </w:r>
          </w:p>
        </w:tc>
      </w:tr>
      <w:tr>
        <w:trPr>
          <w:cantSplit w:val="0"/>
          <w:trHeight w:val="345" w:hRule="atLeast"/>
          <w:tblHeader w:val="0"/>
        </w:trPr>
        <w:tc>
          <w:tcPr/>
          <w:p w:rsidR="00000000" w:rsidDel="00000000" w:rsidP="00000000" w:rsidRDefault="00000000" w:rsidRPr="00000000" w14:paraId="0000011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14/9/2020</w:t>
            </w:r>
            <w:r w:rsidDel="00000000" w:rsidR="00000000" w:rsidRPr="00000000">
              <w:rPr>
                <w:rtl w:val="0"/>
              </w:rPr>
            </w:r>
          </w:p>
        </w:tc>
        <w:tc>
          <w:tcPr>
            <w:vMerge w:val="continue"/>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Use GAE launcher to launch the web applications. </w:t>
      </w:r>
    </w:p>
    <w:p w:rsidR="00000000" w:rsidDel="00000000" w:rsidP="00000000" w:rsidRDefault="00000000" w:rsidRPr="00000000" w14:paraId="0000011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11C">
      <w:pPr>
        <w:tabs>
          <w:tab w:val="left" w:pos="1167"/>
        </w:tabs>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 notpad++ editor or any other editor to write program. </w:t>
      </w:r>
    </w:p>
    <w:p w:rsidR="00000000" w:rsidDel="00000000" w:rsidP="00000000" w:rsidRDefault="00000000" w:rsidRPr="00000000" w14:paraId="0000011D">
      <w:pPr>
        <w:tabs>
          <w:tab w:val="left" w:pos="1167"/>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Download latest version of Python for windows and Install it from</w:t>
      </w:r>
    </w:p>
    <w:p w:rsidR="00000000" w:rsidDel="00000000" w:rsidP="00000000" w:rsidRDefault="00000000" w:rsidRPr="00000000" w14:paraId="0000011E">
      <w:pPr>
        <w:tabs>
          <w:tab w:val="left" w:pos="1167"/>
        </w:tabs>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https://www.python.org/downloads/ </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3.Download and install Google App Engine from </w:t>
      </w: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w:t>
      </w:r>
      <w:hyperlink r:id="rId46">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https://cloud.google.com/appengine/downloads?csw=1</w:t>
        </w:r>
      </w:hyperlink>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(Download the Cloud SDK installer for windows. )</w:t>
      </w:r>
    </w:p>
    <w:p w:rsidR="00000000" w:rsidDel="00000000" w:rsidP="00000000" w:rsidRDefault="00000000" w:rsidRPr="00000000" w14:paraId="00000122">
      <w:pPr>
        <w:keepNext w:val="0"/>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67"/>
        </w:tabs>
        <w:spacing w:after="0" w:before="0" w:line="259" w:lineRule="auto"/>
        <w:ind w:left="709" w:right="0" w:hanging="1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environment variable path to point to python &amp; GAE installation directories as follows</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left" w:pos="993"/>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Path= C:\Program Files\Python39\; C:\Program Files (x86)\Google\Cloud SDK\google-cloud-sdk\bin</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left" w:pos="993"/>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67"/>
        </w:tabs>
        <w:spacing w:after="0" w:before="0" w:line="259" w:lineRule="auto"/>
        <w:ind w:left="851" w:right="0" w:hanging="15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program for hello world in notpad++ editor as follows ( the indentations in each line of the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is important) and save it to desired location.</w:t>
      </w:r>
    </w:p>
    <w:p w:rsidR="00000000" w:rsidDel="00000000" w:rsidP="00000000" w:rsidRDefault="00000000" w:rsidRPr="00000000" w14:paraId="00000127">
      <w:pPr>
        <w:tabs>
          <w:tab w:val="left" w:pos="1167"/>
        </w:tabs>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1: test.py</w:t>
      </w:r>
    </w:p>
    <w:p w:rsidR="00000000" w:rsidDel="00000000" w:rsidP="00000000" w:rsidRDefault="00000000" w:rsidRPr="00000000" w14:paraId="00000128">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import webapp2</w:t>
      </w:r>
    </w:p>
    <w:p w:rsidR="00000000" w:rsidDel="00000000" w:rsidP="00000000" w:rsidRDefault="00000000" w:rsidRPr="00000000" w14:paraId="00000129">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class MainPage(webapp2.RequestHandler): </w:t>
      </w:r>
    </w:p>
    <w:p w:rsidR="00000000" w:rsidDel="00000000" w:rsidP="00000000" w:rsidRDefault="00000000" w:rsidRPr="00000000" w14:paraId="0000012A">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def get(self): </w:t>
      </w:r>
    </w:p>
    <w:p w:rsidR="00000000" w:rsidDel="00000000" w:rsidP="00000000" w:rsidRDefault="00000000" w:rsidRPr="00000000" w14:paraId="0000012B">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self.response.write("Hello World") </w:t>
        <w:tab/>
      </w:r>
    </w:p>
    <w:p w:rsidR="00000000" w:rsidDel="00000000" w:rsidP="00000000" w:rsidRDefault="00000000" w:rsidRPr="00000000" w14:paraId="0000012C">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app=webapp2.WSGIApplication([('/', MainPage), ], debug=True)</w:t>
      </w:r>
    </w:p>
    <w:p w:rsidR="00000000" w:rsidDel="00000000" w:rsidP="00000000" w:rsidRDefault="00000000" w:rsidRPr="00000000" w14:paraId="0000012D">
      <w:pPr>
        <w:tabs>
          <w:tab w:val="left" w:pos="1167"/>
        </w:tabs>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2: app.yaml</w:t>
      </w:r>
    </w:p>
    <w:p w:rsidR="00000000" w:rsidDel="00000000" w:rsidP="00000000" w:rsidRDefault="00000000" w:rsidRPr="00000000" w14:paraId="0000012E">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python27</w:t>
      </w:r>
    </w:p>
    <w:p w:rsidR="00000000" w:rsidDel="00000000" w:rsidP="00000000" w:rsidRDefault="00000000" w:rsidRPr="00000000" w14:paraId="0000012F">
      <w:pPr>
        <w:ind w:left="852" w:firstLine="293.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api_version: 1</w:t>
      </w:r>
    </w:p>
    <w:p w:rsidR="00000000" w:rsidDel="00000000" w:rsidP="00000000" w:rsidRDefault="00000000" w:rsidRPr="00000000" w14:paraId="00000130">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threadsafe: true</w:t>
      </w:r>
    </w:p>
    <w:p w:rsidR="00000000" w:rsidDel="00000000" w:rsidP="00000000" w:rsidRDefault="00000000" w:rsidRPr="00000000" w14:paraId="00000131">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handlers: </w:t>
      </w:r>
    </w:p>
    <w:p w:rsidR="00000000" w:rsidDel="00000000" w:rsidP="00000000" w:rsidRDefault="00000000" w:rsidRPr="00000000" w14:paraId="00000132">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url: / </w:t>
      </w:r>
    </w:p>
    <w:p w:rsidR="00000000" w:rsidDel="00000000" w:rsidP="00000000" w:rsidRDefault="00000000" w:rsidRPr="00000000" w14:paraId="00000133">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script: test.app</w:t>
      </w:r>
    </w:p>
    <w:p w:rsidR="00000000" w:rsidDel="00000000" w:rsidP="00000000" w:rsidRDefault="00000000" w:rsidRPr="00000000" w14:paraId="00000134">
      <w:pPr>
        <w:keepNext w:val="0"/>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67"/>
        </w:tabs>
        <w:spacing w:after="0" w:before="0" w:line="259" w:lineRule="auto"/>
        <w:ind w:left="99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and Install the GAE Launcher from</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hyperlink r:id="rId4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download GAE Launcher (softpedia-secure-download.com)</w:t>
        </w:r>
      </w:hyperlink>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99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downloaded GAE launcher application</w:t>
      </w:r>
      <w:r w:rsidDel="00000000" w:rsidR="00000000" w:rsidRPr="00000000">
        <w:drawing>
          <wp:anchor allowOverlap="1" behindDoc="0" distB="0" distT="0" distL="114300" distR="114300" hidden="0" layoutInCell="1" locked="0" relativeHeight="0" simplePos="0">
            <wp:simplePos x="0" y="0"/>
            <wp:positionH relativeFrom="column">
              <wp:posOffset>735183</wp:posOffset>
            </wp:positionH>
            <wp:positionV relativeFrom="paragraph">
              <wp:posOffset>182831</wp:posOffset>
            </wp:positionV>
            <wp:extent cx="5498314" cy="3323120"/>
            <wp:effectExtent b="0" l="0" r="0" t="0"/>
            <wp:wrapNone/>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498314" cy="3323120"/>
                    </a:xfrm>
                    <a:prstGeom prst="rect"/>
                    <a:ln/>
                  </pic:spPr>
                </pic:pic>
              </a:graphicData>
            </a:graphic>
          </wp:anchor>
        </w:drawing>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Add(+) button to navigate into the directory where you saved your program files </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612090</wp:posOffset>
            </wp:positionH>
            <wp:positionV relativeFrom="paragraph">
              <wp:posOffset>103993</wp:posOffset>
            </wp:positionV>
            <wp:extent cx="5460454" cy="3204343"/>
            <wp:effectExtent b="0" l="0" r="0" t="0"/>
            <wp:wrapNone/>
            <wp:docPr id="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460454" cy="3204343"/>
                    </a:xfrm>
                    <a:prstGeom prst="rect"/>
                    <a:ln/>
                  </pic:spPr>
                </pic:pic>
              </a:graphicData>
            </a:graphic>
          </wp:anchor>
        </w:drawing>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tabs>
          <w:tab w:val="left" w:pos="1782"/>
        </w:tabs>
        <w:spacing w:after="16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tabs>
          <w:tab w:val="left" w:pos="143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4F">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tabs>
          <w:tab w:val="left" w:pos="143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 User define name for the app</w:t>
      </w:r>
    </w:p>
    <w:p w:rsidR="00000000" w:rsidDel="00000000" w:rsidP="00000000" w:rsidRDefault="00000000" w:rsidRPr="00000000" w14:paraId="00000152">
      <w:pPr>
        <w:tabs>
          <w:tab w:val="left" w:pos="143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Path: location of the folder where you saved the program files</w:t>
      </w:r>
    </w:p>
    <w:p w:rsidR="00000000" w:rsidDel="00000000" w:rsidP="00000000" w:rsidRDefault="00000000" w:rsidRPr="00000000" w14:paraId="00000153">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keepNext w:val="0"/>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431"/>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project and click the run button</w:t>
      </w:r>
      <w:r w:rsidDel="00000000" w:rsidR="00000000" w:rsidRPr="00000000">
        <w:drawing>
          <wp:anchor allowOverlap="1" behindDoc="0" distB="0" distT="0" distL="114300" distR="114300" hidden="0" layoutInCell="1" locked="0" relativeHeight="0" simplePos="0">
            <wp:simplePos x="0" y="0"/>
            <wp:positionH relativeFrom="column">
              <wp:posOffset>512445</wp:posOffset>
            </wp:positionH>
            <wp:positionV relativeFrom="paragraph">
              <wp:posOffset>194554</wp:posOffset>
            </wp:positionV>
            <wp:extent cx="5669948" cy="2916600"/>
            <wp:effectExtent b="0" l="0" r="0" t="0"/>
            <wp:wrapNone/>
            <wp:docPr id="1"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669948" cy="2916600"/>
                    </a:xfrm>
                    <a:prstGeom prst="rect"/>
                    <a:ln/>
                  </pic:spPr>
                </pic:pic>
              </a:graphicData>
            </a:graphic>
          </wp:anchor>
        </w:drawing>
      </w:r>
    </w:p>
    <w:p w:rsidR="00000000" w:rsidDel="00000000" w:rsidP="00000000" w:rsidRDefault="00000000" w:rsidRPr="00000000" w14:paraId="00000157">
      <w:pPr>
        <w:tabs>
          <w:tab w:val="left" w:pos="1154"/>
          <w:tab w:val="left" w:pos="143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13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open the command prompt and start running the application as follows</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382905</wp:posOffset>
            </wp:positionH>
            <wp:positionV relativeFrom="paragraph">
              <wp:posOffset>287655</wp:posOffset>
            </wp:positionV>
            <wp:extent cx="5908761" cy="3267576"/>
            <wp:effectExtent b="0" l="0" r="0" t="0"/>
            <wp:wrapNone/>
            <wp:docPr id="40"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08761" cy="3267576"/>
                    </a:xfrm>
                    <a:prstGeom prst="rect"/>
                    <a:ln/>
                  </pic:spPr>
                </pic:pic>
              </a:graphicData>
            </a:graphic>
          </wp:anchor>
        </w:drawing>
      </w:r>
    </w:p>
    <w:p w:rsidR="00000000" w:rsidDel="00000000" w:rsidP="00000000" w:rsidRDefault="00000000" w:rsidRPr="00000000" w14:paraId="0000016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successful execution and if no port conflicts, the application will be running at port</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number:8080.</w:t>
      </w:r>
    </w:p>
    <w:p w:rsidR="00000000" w:rsidDel="00000000" w:rsidP="00000000" w:rsidRDefault="00000000" w:rsidRPr="00000000" w14:paraId="0000017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browser window and Enter </w:t>
      </w:r>
      <w:hyperlink r:id="rId52">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29" w:right="0" w:firstLine="1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29" w:right="0" w:firstLine="1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display the output “Hello World”</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76">
      <w:pPr>
        <w:tabs>
          <w:tab w:val="left" w:pos="102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launching of web applications using GAE launcher has been completed successfully.</w:t>
      </w:r>
    </w:p>
    <w:tbl>
      <w:tblPr>
        <w:tblStyle w:val="Table5"/>
        <w:tblW w:w="99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17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5</w:t>
            </w:r>
          </w:p>
        </w:tc>
        <w:tc>
          <w:tcPr>
            <w:vMerge w:val="restart"/>
            <w:vAlign w:val="center"/>
          </w:tcPr>
          <w:bookmarkStart w:colFirst="0" w:colLast="0" w:name="1t3h5sf" w:id="7"/>
          <w:bookmarkEnd w:id="7"/>
          <w:p w:rsidR="00000000" w:rsidDel="00000000" w:rsidP="00000000" w:rsidRDefault="00000000" w:rsidRPr="00000000" w14:paraId="0000017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of Cloud Scenario using Cloudsim</w:t>
            </w:r>
          </w:p>
        </w:tc>
      </w:tr>
      <w:tr>
        <w:trPr>
          <w:cantSplit w:val="0"/>
          <w:trHeight w:val="345" w:hRule="atLeast"/>
          <w:tblHeader w:val="0"/>
        </w:trPr>
        <w:tc>
          <w:tcPr/>
          <w:p w:rsidR="00000000" w:rsidDel="00000000" w:rsidP="00000000" w:rsidRDefault="00000000" w:rsidRPr="00000000" w14:paraId="0000017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21/9/2020</w:t>
            </w:r>
            <w:r w:rsidDel="00000000" w:rsidR="00000000" w:rsidRPr="00000000">
              <w:rPr>
                <w:rtl w:val="0"/>
              </w:rPr>
            </w:r>
          </w:p>
        </w:tc>
        <w:tc>
          <w:tcPr>
            <w:vMerge w:val="continue"/>
            <w:vAlign w:val="cente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simulate the cloud scenario using cloudsim tool and run a scheduling algorithm. </w:t>
      </w:r>
    </w:p>
    <w:p w:rsidR="00000000" w:rsidDel="00000000" w:rsidP="00000000" w:rsidRDefault="00000000" w:rsidRPr="00000000" w14:paraId="0000017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17F">
      <w:pPr>
        <w:spacing w:line="360" w:lineRule="auto"/>
        <w:rPr>
          <w:rFonts w:ascii="Times New Roman" w:cs="Times New Roman" w:eastAsia="Times New Roman" w:hAnsi="Times New Roman"/>
          <w:b w:val="1"/>
          <w:sz w:val="24"/>
          <w:szCs w:val="24"/>
        </w:rPr>
      </w:pPr>
      <w:bookmarkStart w:colFirst="0" w:colLast="0" w:name="_4d34og8" w:id="8"/>
      <w:bookmarkEnd w:id="8"/>
      <w:r w:rsidDel="00000000" w:rsidR="00000000" w:rsidRPr="00000000">
        <w:rPr>
          <w:rFonts w:ascii="Times New Roman" w:cs="Times New Roman" w:eastAsia="Times New Roman" w:hAnsi="Times New Roman"/>
          <w:b w:val="1"/>
          <w:sz w:val="24"/>
          <w:szCs w:val="24"/>
          <w:rtl w:val="0"/>
        </w:rPr>
        <w:t xml:space="preserve">Simulation of cloud scenario:</w:t>
      </w:r>
    </w:p>
    <w:p w:rsidR="00000000" w:rsidDel="00000000" w:rsidP="00000000" w:rsidRDefault="00000000" w:rsidRPr="00000000" w14:paraId="00000180">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w:t>
      </w:r>
      <w:hyperlink r:id="rId53">
        <w:r w:rsidDel="00000000" w:rsidR="00000000" w:rsidRPr="00000000">
          <w:rPr>
            <w:rFonts w:ascii="Times New Roman" w:cs="Times New Roman" w:eastAsia="Times New Roman" w:hAnsi="Times New Roman"/>
            <w:color w:val="0000ff"/>
            <w:sz w:val="24"/>
            <w:szCs w:val="24"/>
            <w:u w:val="single"/>
            <w:rtl w:val="0"/>
          </w:rPr>
          <w:t xml:space="preserve">https://github.com/Cloudslab/cloudsim/releases/tag/cloudsim-3.0.3</w:t>
        </w:r>
      </w:hyperlink>
      <w:r w:rsidDel="00000000" w:rsidR="00000000" w:rsidRPr="00000000">
        <w:rPr>
          <w:rtl w:val="0"/>
        </w:rPr>
      </w:r>
    </w:p>
    <w:p w:rsidR="00000000" w:rsidDel="00000000" w:rsidP="00000000" w:rsidRDefault="00000000" w:rsidRPr="00000000" w14:paraId="00000181">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Download cloudsim-3.0.3.zip in this link</w:t>
      </w:r>
      <w:r w:rsidDel="00000000" w:rsidR="00000000" w:rsidRPr="00000000">
        <w:drawing>
          <wp:anchor allowOverlap="1" behindDoc="0" distB="0" distT="0" distL="114300" distR="114300" hidden="0" layoutInCell="1" locked="0" relativeHeight="0" simplePos="0">
            <wp:simplePos x="0" y="0"/>
            <wp:positionH relativeFrom="column">
              <wp:posOffset>313153</wp:posOffset>
            </wp:positionH>
            <wp:positionV relativeFrom="paragraph">
              <wp:posOffset>282917</wp:posOffset>
            </wp:positionV>
            <wp:extent cx="5967553" cy="3228078"/>
            <wp:effectExtent b="0" l="0" r="0" t="0"/>
            <wp:wrapNone/>
            <wp:docPr id="37"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967553" cy="3228078"/>
                    </a:xfrm>
                    <a:prstGeom prst="rect"/>
                    <a:ln/>
                  </pic:spPr>
                </pic:pic>
              </a:graphicData>
            </a:graphic>
          </wp:anchor>
        </w:drawing>
      </w:r>
    </w:p>
    <w:p w:rsidR="00000000" w:rsidDel="00000000" w:rsidP="00000000" w:rsidRDefault="00000000" w:rsidRPr="00000000" w14:paraId="00000182">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Extract the downloaded zip file.</w:t>
      </w:r>
    </w:p>
    <w:p w:rsidR="00000000" w:rsidDel="00000000" w:rsidP="00000000" w:rsidRDefault="00000000" w:rsidRPr="00000000" w14:paraId="0000018F">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Have an eclipse IDE installed.</w:t>
      </w:r>
      <w:r w:rsidDel="00000000" w:rsidR="00000000" w:rsidRPr="00000000">
        <w:drawing>
          <wp:anchor allowOverlap="1" behindDoc="0" distB="0" distT="0" distL="114300" distR="114300" hidden="0" layoutInCell="1" locked="0" relativeHeight="0" simplePos="0">
            <wp:simplePos x="0" y="0"/>
            <wp:positionH relativeFrom="column">
              <wp:posOffset>360045</wp:posOffset>
            </wp:positionH>
            <wp:positionV relativeFrom="paragraph">
              <wp:posOffset>258444</wp:posOffset>
            </wp:positionV>
            <wp:extent cx="5838442" cy="2916330"/>
            <wp:effectExtent b="0" l="0" r="0" t="0"/>
            <wp:wrapNone/>
            <wp:docPr id="34"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838442" cy="2916330"/>
                    </a:xfrm>
                    <a:prstGeom prst="rect"/>
                    <a:ln/>
                  </pic:spPr>
                </pic:pic>
              </a:graphicData>
            </a:graphic>
          </wp:anchor>
        </w:drawing>
      </w:r>
    </w:p>
    <w:p w:rsidR="00000000" w:rsidDel="00000000" w:rsidP="00000000" w:rsidRDefault="00000000" w:rsidRPr="00000000" w14:paraId="00000190">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tabs>
          <w:tab w:val="left" w:pos="102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Go to </w:t>
      </w:r>
      <w:hyperlink r:id="rId56">
        <w:r w:rsidDel="00000000" w:rsidR="00000000" w:rsidRPr="00000000">
          <w:rPr>
            <w:rFonts w:ascii="Times New Roman" w:cs="Times New Roman" w:eastAsia="Times New Roman" w:hAnsi="Times New Roman"/>
            <w:color w:val="0000ff"/>
            <w:sz w:val="24"/>
            <w:szCs w:val="24"/>
            <w:u w:val="single"/>
            <w:rtl w:val="0"/>
          </w:rPr>
          <w:t xml:space="preserve">https://commons.apache.org/proper/commons-math/download_math.cgi</w:t>
        </w:r>
      </w:hyperlink>
      <w:r w:rsidDel="00000000" w:rsidR="00000000" w:rsidRPr="00000000">
        <w:rPr>
          <w:rtl w:val="0"/>
        </w:rPr>
      </w:r>
    </w:p>
    <w:p w:rsidR="00000000" w:rsidDel="00000000" w:rsidP="00000000" w:rsidRDefault="00000000" w:rsidRPr="00000000" w14:paraId="00000199">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Download commons-math3-3.6.1-bin.zip from the above link.</w:t>
      </w:r>
      <w:r w:rsidDel="00000000" w:rsidR="00000000" w:rsidRPr="00000000">
        <w:drawing>
          <wp:anchor allowOverlap="1" behindDoc="0" distB="0" distT="0" distL="114300" distR="114300" hidden="0" layoutInCell="1" locked="0" relativeHeight="0" simplePos="0">
            <wp:simplePos x="0" y="0"/>
            <wp:positionH relativeFrom="column">
              <wp:posOffset>254537</wp:posOffset>
            </wp:positionH>
            <wp:positionV relativeFrom="paragraph">
              <wp:posOffset>283943</wp:posOffset>
            </wp:positionV>
            <wp:extent cx="5876515" cy="3076445"/>
            <wp:effectExtent b="0" l="0" r="0" t="0"/>
            <wp:wrapNone/>
            <wp:docPr id="31"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5876515" cy="3076445"/>
                    </a:xfrm>
                    <a:prstGeom prst="rect"/>
                    <a:ln/>
                  </pic:spPr>
                </pic:pic>
              </a:graphicData>
            </a:graphic>
          </wp:anchor>
        </w:drawing>
      </w:r>
    </w:p>
    <w:p w:rsidR="00000000" w:rsidDel="00000000" w:rsidP="00000000" w:rsidRDefault="00000000" w:rsidRPr="00000000" w14:paraId="0000019A">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Extract the downloaded folder.</w:t>
      </w:r>
    </w:p>
    <w:p w:rsidR="00000000" w:rsidDel="00000000" w:rsidP="00000000" w:rsidRDefault="00000000" w:rsidRPr="00000000" w14:paraId="000001A6">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Open Eclipse SDK and select File---&gt;New---&gt;Java Project.</w:t>
      </w:r>
    </w:p>
    <w:p w:rsidR="00000000" w:rsidDel="00000000" w:rsidP="00000000" w:rsidRDefault="00000000" w:rsidRPr="00000000" w14:paraId="000001A7">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Give a project name( Ex: cloudsim-3.0) and then uncheck the Use Default Location checkbox.</w:t>
      </w:r>
    </w:p>
    <w:p w:rsidR="00000000" w:rsidDel="00000000" w:rsidP="00000000" w:rsidRDefault="00000000" w:rsidRPr="00000000" w14:paraId="000001A8">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Click on browse and select the extracted cloudsim-3.0.3 folder as location.</w:t>
      </w:r>
    </w:p>
    <w:p w:rsidR="00000000" w:rsidDel="00000000" w:rsidP="00000000" w:rsidRDefault="00000000" w:rsidRPr="00000000" w14:paraId="000001A9">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Select Next.</w:t>
      </w:r>
    </w:p>
    <w:p w:rsidR="00000000" w:rsidDel="00000000" w:rsidP="00000000" w:rsidRDefault="00000000" w:rsidRPr="00000000" w14:paraId="000001AA">
      <w:pPr>
        <w:tabs>
          <w:tab w:val="left" w:pos="1025"/>
        </w:tabs>
        <w:ind w:left="284"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465552</wp:posOffset>
            </wp:positionH>
            <wp:positionV relativeFrom="paragraph">
              <wp:posOffset>5520</wp:posOffset>
            </wp:positionV>
            <wp:extent cx="4655260" cy="3516923"/>
            <wp:effectExtent b="0" l="0" r="0" t="0"/>
            <wp:wrapNone/>
            <wp:docPr id="29"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4655260" cy="3516923"/>
                    </a:xfrm>
                    <a:prstGeom prst="rect"/>
                    <a:ln/>
                  </pic:spPr>
                </pic:pic>
              </a:graphicData>
            </a:graphic>
          </wp:anchor>
        </w:drawing>
      </w:r>
    </w:p>
    <w:p w:rsidR="00000000" w:rsidDel="00000000" w:rsidP="00000000" w:rsidRDefault="00000000" w:rsidRPr="00000000" w14:paraId="000001AB">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tabs>
          <w:tab w:val="left" w:pos="102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In the next window select the Libraries tab.</w:t>
      </w:r>
    </w:p>
    <w:p w:rsidR="00000000" w:rsidDel="00000000" w:rsidP="00000000" w:rsidRDefault="00000000" w:rsidRPr="00000000" w14:paraId="000001B8">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Click on add external JARs button and select commons-math3-3.6.1.jar file from the</w:t>
      </w:r>
    </w:p>
    <w:p w:rsidR="00000000" w:rsidDel="00000000" w:rsidP="00000000" w:rsidRDefault="00000000" w:rsidRPr="00000000" w14:paraId="000001B9">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extracted commons-math3-3.6.1 folder.</w:t>
      </w:r>
    </w:p>
    <w:p w:rsidR="00000000" w:rsidDel="00000000" w:rsidP="00000000" w:rsidRDefault="00000000" w:rsidRPr="00000000" w14:paraId="000001BA">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The existing and added JAR files will be displayed in the libraries tab. Check if the selected</w:t>
      </w:r>
    </w:p>
    <w:p w:rsidR="00000000" w:rsidDel="00000000" w:rsidP="00000000" w:rsidRDefault="00000000" w:rsidRPr="00000000" w14:paraId="000001BB">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has been added and click finish.</w:t>
      </w:r>
      <w:r w:rsidDel="00000000" w:rsidR="00000000" w:rsidRPr="00000000">
        <w:drawing>
          <wp:anchor allowOverlap="1" behindDoc="0" distB="0" distT="0" distL="114300" distR="114300" hidden="0" layoutInCell="1" locked="0" relativeHeight="0" simplePos="0">
            <wp:simplePos x="0" y="0"/>
            <wp:positionH relativeFrom="column">
              <wp:posOffset>324876</wp:posOffset>
            </wp:positionH>
            <wp:positionV relativeFrom="paragraph">
              <wp:posOffset>236220</wp:posOffset>
            </wp:positionV>
            <wp:extent cx="5039959" cy="3528265"/>
            <wp:effectExtent b="0" l="0" r="0" t="0"/>
            <wp:wrapNone/>
            <wp:docPr id="59"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5039959" cy="3528265"/>
                    </a:xfrm>
                    <a:prstGeom prst="rect"/>
                    <a:ln/>
                  </pic:spPr>
                </pic:pic>
              </a:graphicData>
            </a:graphic>
          </wp:anchor>
        </w:drawing>
      </w:r>
    </w:p>
    <w:p w:rsidR="00000000" w:rsidDel="00000000" w:rsidP="00000000" w:rsidRDefault="00000000" w:rsidRPr="00000000" w14:paraId="000001BC">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Now if there are errors in the project, then right click on project name and select properties.</w:t>
      </w:r>
    </w:p>
    <w:p w:rsidR="00000000" w:rsidDel="00000000" w:rsidP="00000000" w:rsidRDefault="00000000" w:rsidRPr="00000000" w14:paraId="000001CA">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Select the java compiler option in the properties window. Enable the project specific settings</w:t>
      </w:r>
    </w:p>
    <w:p w:rsidR="00000000" w:rsidDel="00000000" w:rsidP="00000000" w:rsidRDefault="00000000" w:rsidRPr="00000000" w14:paraId="000001CB">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 Change the compiler compliance level to 1.7 and allow rebuilding of the project.</w:t>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17.Simulation Example: ( available in cloudsim package)</w:t>
      </w:r>
    </w:p>
    <w:p w:rsidR="00000000" w:rsidDel="00000000" w:rsidP="00000000" w:rsidRDefault="00000000" w:rsidRPr="00000000" w14:paraId="000001CD">
      <w:pPr>
        <w:ind w:left="42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CloudSimExample1.java : shows how to create a datacenter with one host and run one cloudlet on it. </w:t>
      </w:r>
    </w:p>
    <w:p w:rsidR="00000000" w:rsidDel="00000000" w:rsidP="00000000" w:rsidRDefault="00000000" w:rsidRPr="00000000" w14:paraId="000001CE">
      <w:pPr>
        <w:ind w:left="42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CloudSimExample2.java : shows how to create a datacenter with one host and run two cloudlets on it. </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 To create a new class just right click from “org.cloudbus.cloudsim.examples”, select “New” then “Class”</w:t>
      </w:r>
      <w:r w:rsidDel="00000000" w:rsidR="00000000" w:rsidRPr="00000000">
        <w:drawing>
          <wp:anchor allowOverlap="1" behindDoc="0" distB="0" distT="0" distL="114300" distR="114300" hidden="0" layoutInCell="1" locked="0" relativeHeight="0" simplePos="0">
            <wp:simplePos x="0" y="0"/>
            <wp:positionH relativeFrom="column">
              <wp:posOffset>436245</wp:posOffset>
            </wp:positionH>
            <wp:positionV relativeFrom="paragraph">
              <wp:posOffset>285017</wp:posOffset>
            </wp:positionV>
            <wp:extent cx="5522053" cy="2179932"/>
            <wp:effectExtent b="0" l="0" r="0" t="0"/>
            <wp:wrapNone/>
            <wp:docPr id="58"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5522053" cy="2179932"/>
                    </a:xfrm>
                    <a:prstGeom prst="rect"/>
                    <a:ln/>
                  </pic:spPr>
                </pic:pic>
              </a:graphicData>
            </a:graphic>
          </wp:anchor>
        </w:drawing>
      </w:r>
    </w:p>
    <w:p w:rsidR="00000000" w:rsidDel="00000000" w:rsidP="00000000" w:rsidRDefault="00000000" w:rsidRPr="00000000" w14:paraId="000001D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459691</wp:posOffset>
            </wp:positionH>
            <wp:positionV relativeFrom="paragraph">
              <wp:posOffset>1123</wp:posOffset>
            </wp:positionV>
            <wp:extent cx="5489232" cy="3073716"/>
            <wp:effectExtent b="0" l="0" r="0" t="0"/>
            <wp:wrapNone/>
            <wp:docPr id="57"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489232" cy="3073716"/>
                    </a:xfrm>
                    <a:prstGeom prst="rect"/>
                    <a:ln/>
                  </pic:spPr>
                </pic:pic>
              </a:graphicData>
            </a:graphic>
          </wp:anchor>
        </w:drawing>
      </w:r>
    </w:p>
    <w:p w:rsidR="00000000" w:rsidDel="00000000" w:rsidP="00000000" w:rsidRDefault="00000000" w:rsidRPr="00000000" w14:paraId="000001D6">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tabs>
          <w:tab w:val="left" w:pos="948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E0">
      <w:pPr>
        <w:tabs>
          <w:tab w:val="left" w:pos="948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Write the code the application that you want to simulate</w:t>
      </w:r>
    </w:p>
    <w:p w:rsidR="00000000" w:rsidDel="00000000" w:rsidP="00000000" w:rsidRDefault="00000000" w:rsidRPr="00000000" w14:paraId="000001E1">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To run the example, select the project &amp; click run configurations to select the desired class to execute. On     </w:t>
      </w:r>
    </w:p>
    <w:p w:rsidR="00000000" w:rsidDel="00000000" w:rsidP="00000000" w:rsidRDefault="00000000" w:rsidRPr="00000000" w14:paraId="000001E3">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successful execution, the output will be displayed in console window as bellow. Observe the output.</w:t>
      </w:r>
    </w:p>
    <w:p w:rsidR="00000000" w:rsidDel="00000000" w:rsidP="00000000" w:rsidRDefault="00000000" w:rsidRPr="00000000" w14:paraId="000001E4">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(Running CloudsimExample1 class exist in cloudsim package)</w:t>
      </w:r>
      <w:r w:rsidDel="00000000" w:rsidR="00000000" w:rsidRPr="00000000">
        <w:drawing>
          <wp:anchor allowOverlap="1" behindDoc="0" distB="0" distT="0" distL="114300" distR="114300" hidden="0" layoutInCell="1" locked="0" relativeHeight="0" simplePos="0">
            <wp:simplePos x="0" y="0"/>
            <wp:positionH relativeFrom="column">
              <wp:posOffset>324876</wp:posOffset>
            </wp:positionH>
            <wp:positionV relativeFrom="paragraph">
              <wp:posOffset>284871</wp:posOffset>
            </wp:positionV>
            <wp:extent cx="5937143" cy="3655881"/>
            <wp:effectExtent b="0" l="0" r="0" t="0"/>
            <wp:wrapNone/>
            <wp:docPr id="55"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937143" cy="3655881"/>
                    </a:xfrm>
                    <a:prstGeom prst="rect"/>
                    <a:ln/>
                  </pic:spPr>
                </pic:pic>
              </a:graphicData>
            </a:graphic>
          </wp:anchor>
        </w:drawing>
      </w:r>
    </w:p>
    <w:p w:rsidR="00000000" w:rsidDel="00000000" w:rsidP="00000000" w:rsidRDefault="00000000" w:rsidRPr="00000000" w14:paraId="000001E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ind w:firstLine="14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of scheduling algorithm in cloudsim:</w:t>
      </w:r>
    </w:p>
    <w:p w:rsidR="00000000" w:rsidDel="00000000" w:rsidP="00000000" w:rsidRDefault="00000000" w:rsidRPr="00000000" w14:paraId="000001F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steps to be followed are</w:t>
      </w:r>
    </w:p>
    <w:p w:rsidR="00000000" w:rsidDel="00000000" w:rsidP="00000000" w:rsidRDefault="00000000" w:rsidRPr="00000000" w14:paraId="000001F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Initialize the cloudSim package.</w:t>
      </w:r>
    </w:p>
    <w:p w:rsidR="00000000" w:rsidDel="00000000" w:rsidP="00000000" w:rsidRDefault="00000000" w:rsidRPr="00000000" w14:paraId="000001F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DataCenters to act as resource providers.</w:t>
      </w:r>
    </w:p>
    <w:p w:rsidR="00000000" w:rsidDel="00000000" w:rsidP="00000000" w:rsidRDefault="00000000" w:rsidRPr="00000000" w14:paraId="000001F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Create a data center broker. This will help in selecting a data center for usage.</w:t>
      </w:r>
    </w:p>
    <w:p w:rsidR="00000000" w:rsidDel="00000000" w:rsidP="00000000" w:rsidRDefault="00000000" w:rsidRPr="00000000" w14:paraId="000001F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a list of virtual machines to help in the execution of scheduling algorithm. Submit the list</w:t>
      </w:r>
    </w:p>
    <w:p w:rsidR="00000000" w:rsidDel="00000000" w:rsidP="00000000" w:rsidRDefault="00000000" w:rsidRPr="00000000" w14:paraId="000001F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virtual machines to the broker.</w:t>
      </w:r>
    </w:p>
    <w:p w:rsidR="00000000" w:rsidDel="00000000" w:rsidP="00000000" w:rsidRDefault="00000000" w:rsidRPr="00000000" w14:paraId="000001F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Create a list of cloudlet. A cloudlet specifies a set of user requests using an ID and also keeps</w:t>
      </w:r>
    </w:p>
    <w:p w:rsidR="00000000" w:rsidDel="00000000" w:rsidP="00000000" w:rsidRDefault="00000000" w:rsidRPr="00000000" w14:paraId="000001F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of the user to whom the responses has to be sent after processing the request. Submit the</w:t>
      </w:r>
    </w:p>
    <w:p w:rsidR="00000000" w:rsidDel="00000000" w:rsidP="00000000" w:rsidRDefault="00000000" w:rsidRPr="00000000" w14:paraId="000001F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cloudlets to the broker. Call the required scheduling algorithm using the broker.</w:t>
      </w:r>
    </w:p>
    <w:p w:rsidR="00000000" w:rsidDel="00000000" w:rsidP="00000000" w:rsidRDefault="00000000" w:rsidRPr="00000000" w14:paraId="000001F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Now the tasks will get scheduled in the virtual machines.</w:t>
      </w:r>
    </w:p>
    <w:p w:rsidR="00000000" w:rsidDel="00000000" w:rsidP="00000000" w:rsidRDefault="00000000" w:rsidRPr="00000000" w14:paraId="000001F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Execute the tasks by starting simulation.</w:t>
      </w:r>
    </w:p>
    <w:p w:rsidR="00000000" w:rsidDel="00000000" w:rsidP="00000000" w:rsidRDefault="00000000" w:rsidRPr="00000000" w14:paraId="000001F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Print the results after execution.</w:t>
      </w:r>
    </w:p>
    <w:p w:rsidR="00000000" w:rsidDel="00000000" w:rsidP="00000000" w:rsidRDefault="00000000" w:rsidRPr="00000000" w14:paraId="000001F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w:t>
      </w:r>
    </w:p>
    <w:p w:rsidR="00000000" w:rsidDel="00000000" w:rsidP="00000000" w:rsidRDefault="00000000" w:rsidRPr="00000000" w14:paraId="0000020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org.cloudbus.cloudsim.examples;</w:t>
      </w:r>
    </w:p>
    <w:p w:rsidR="00000000" w:rsidDel="00000000" w:rsidP="00000000" w:rsidRDefault="00000000" w:rsidRPr="00000000" w14:paraId="00000201">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java.text.DecimalFormat;</w:t>
      </w:r>
    </w:p>
    <w:p w:rsidR="00000000" w:rsidDel="00000000" w:rsidP="00000000" w:rsidRDefault="00000000" w:rsidRPr="00000000" w14:paraId="0000020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java.util.ArrayList;</w:t>
      </w:r>
    </w:p>
    <w:p w:rsidR="00000000" w:rsidDel="00000000" w:rsidP="00000000" w:rsidRDefault="00000000" w:rsidRPr="00000000" w14:paraId="0000020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java.util.Calendar;</w:t>
      </w:r>
    </w:p>
    <w:p w:rsidR="00000000" w:rsidDel="00000000" w:rsidP="00000000" w:rsidRDefault="00000000" w:rsidRPr="00000000" w14:paraId="0000020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java.util.LinkedList;</w:t>
      </w:r>
    </w:p>
    <w:p w:rsidR="00000000" w:rsidDel="00000000" w:rsidP="00000000" w:rsidRDefault="00000000" w:rsidRPr="00000000" w14:paraId="0000020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java.util.List;</w:t>
      </w:r>
    </w:p>
    <w:p w:rsidR="00000000" w:rsidDel="00000000" w:rsidP="00000000" w:rsidRDefault="00000000" w:rsidRPr="00000000" w14:paraId="00000207">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org.cloudbus.cloudsim.Cloudlet;</w:t>
      </w:r>
    </w:p>
    <w:p w:rsidR="00000000" w:rsidDel="00000000" w:rsidP="00000000" w:rsidRDefault="00000000" w:rsidRPr="00000000" w14:paraId="0000020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org.cloudbus.cloudsim.CloudletSchedulerTimeShared;</w:t>
      </w:r>
    </w:p>
    <w:p w:rsidR="00000000" w:rsidDel="00000000" w:rsidP="00000000" w:rsidRDefault="00000000" w:rsidRPr="00000000" w14:paraId="0000020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w:t>
      </w:r>
    </w:p>
    <w:p w:rsidR="00000000" w:rsidDel="00000000" w:rsidP="00000000" w:rsidRDefault="00000000" w:rsidRPr="00000000" w14:paraId="0000020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org.cloudbus.cloudsim.DatacenterBroker;</w:t>
      </w:r>
    </w:p>
    <w:p w:rsidR="00000000" w:rsidDel="00000000" w:rsidP="00000000" w:rsidRDefault="00000000" w:rsidRPr="00000000" w14:paraId="0000020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org.cloudbus.cloudsim.DatacenterCharacteristics;</w:t>
      </w:r>
    </w:p>
    <w:p w:rsidR="00000000" w:rsidDel="00000000" w:rsidP="00000000" w:rsidRDefault="00000000" w:rsidRPr="00000000" w14:paraId="0000020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org.cloudbus.cloudsim.Host;</w:t>
      </w:r>
    </w:p>
    <w:p w:rsidR="00000000" w:rsidDel="00000000" w:rsidP="00000000" w:rsidRDefault="00000000" w:rsidRPr="00000000" w14:paraId="0000020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org.cloudbus.cloudsim.Log;</w:t>
      </w:r>
    </w:p>
    <w:p w:rsidR="00000000" w:rsidDel="00000000" w:rsidP="00000000" w:rsidRDefault="00000000" w:rsidRPr="00000000" w14:paraId="0000020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org.cloudbus.cloudsim.Pe;</w:t>
      </w:r>
    </w:p>
    <w:p w:rsidR="00000000" w:rsidDel="00000000" w:rsidP="00000000" w:rsidRDefault="00000000" w:rsidRPr="00000000" w14:paraId="0000021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org.cloudbus.cloudsim.Storage;</w:t>
      </w:r>
    </w:p>
    <w:p w:rsidR="00000000" w:rsidDel="00000000" w:rsidP="00000000" w:rsidRDefault="00000000" w:rsidRPr="00000000" w14:paraId="0000021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org.cloudbus.cloudsim.UtilizationModel;</w:t>
      </w:r>
    </w:p>
    <w:p w:rsidR="00000000" w:rsidDel="00000000" w:rsidP="00000000" w:rsidRDefault="00000000" w:rsidRPr="00000000" w14:paraId="0000021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org.cloudbus.cloudsim.UtilizationModelFull;</w:t>
      </w:r>
    </w:p>
    <w:p w:rsidR="00000000" w:rsidDel="00000000" w:rsidP="00000000" w:rsidRDefault="00000000" w:rsidRPr="00000000" w14:paraId="0000021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w:t>
      </w:r>
    </w:p>
    <w:p w:rsidR="00000000" w:rsidDel="00000000" w:rsidP="00000000" w:rsidRDefault="00000000" w:rsidRPr="00000000" w14:paraId="0000021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org.cloudbus.cloudsim.VmAllocationPolicySimple;</w:t>
      </w:r>
    </w:p>
    <w:p w:rsidR="00000000" w:rsidDel="00000000" w:rsidP="00000000" w:rsidRDefault="00000000" w:rsidRPr="00000000" w14:paraId="0000021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org.cloudbus.cloudsim.VmSchedulerTimeShared;</w:t>
      </w:r>
    </w:p>
    <w:p w:rsidR="00000000" w:rsidDel="00000000" w:rsidP="00000000" w:rsidRDefault="00000000" w:rsidRPr="00000000" w14:paraId="0000021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org.cloudbus.cloudsim.core.CloudSim;</w:t>
      </w:r>
    </w:p>
    <w:p w:rsidR="00000000" w:rsidDel="00000000" w:rsidP="00000000" w:rsidRDefault="00000000" w:rsidRPr="00000000" w14:paraId="0000021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org.cloudbus.cloudsim.provisioners.BwProvisionerSimple;</w:t>
      </w:r>
    </w:p>
    <w:p w:rsidR="00000000" w:rsidDel="00000000" w:rsidP="00000000" w:rsidRDefault="00000000" w:rsidRPr="00000000" w14:paraId="0000021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org.cloudbus.cloudsim.provisioners.PeProvisionerSimple;</w:t>
      </w:r>
    </w:p>
    <w:p w:rsidR="00000000" w:rsidDel="00000000" w:rsidP="00000000" w:rsidRDefault="00000000" w:rsidRPr="00000000" w14:paraId="0000021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org.cloudbus.cloudsim.provisioners.RamProvisionerSimple;</w:t>
      </w:r>
    </w:p>
    <w:p w:rsidR="00000000" w:rsidDel="00000000" w:rsidP="00000000" w:rsidRDefault="00000000" w:rsidRPr="00000000" w14:paraId="0000021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 simple example showing how to create a datacenter with one host and run one</w:t>
      </w:r>
    </w:p>
    <w:p w:rsidR="00000000" w:rsidDel="00000000" w:rsidP="00000000" w:rsidRDefault="00000000" w:rsidRPr="00000000" w14:paraId="0000021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cloudlet on it.</w:t>
      </w:r>
    </w:p>
    <w:p w:rsidR="00000000" w:rsidDel="00000000" w:rsidP="00000000" w:rsidRDefault="00000000" w:rsidRPr="00000000" w14:paraId="0000021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CloudSimExample1 {</w:t>
      </w:r>
    </w:p>
    <w:p w:rsidR="00000000" w:rsidDel="00000000" w:rsidP="00000000" w:rsidRDefault="00000000" w:rsidRPr="00000000" w14:paraId="00000220">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cloudlet list. */</w:t>
      </w:r>
    </w:p>
    <w:p w:rsidR="00000000" w:rsidDel="00000000" w:rsidP="00000000" w:rsidRDefault="00000000" w:rsidRPr="00000000" w14:paraId="0000022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List&lt;Cloudlet&gt; cloudletList;</w:t>
      </w:r>
    </w:p>
    <w:p w:rsidR="00000000" w:rsidDel="00000000" w:rsidP="00000000" w:rsidRDefault="00000000" w:rsidRPr="00000000" w14:paraId="00000223">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vmlist. */</w:t>
      </w:r>
    </w:p>
    <w:p w:rsidR="00000000" w:rsidDel="00000000" w:rsidP="00000000" w:rsidRDefault="00000000" w:rsidRPr="00000000" w14:paraId="0000022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List&lt;Vm&gt; vmlist;</w:t>
      </w:r>
    </w:p>
    <w:p w:rsidR="00000000" w:rsidDel="00000000" w:rsidP="00000000" w:rsidRDefault="00000000" w:rsidRPr="00000000" w14:paraId="0000022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2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main() to run this example.</w:t>
      </w:r>
    </w:p>
    <w:p w:rsidR="00000000" w:rsidDel="00000000" w:rsidP="00000000" w:rsidRDefault="00000000" w:rsidRPr="00000000" w14:paraId="0000022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2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args the args</w:t>
      </w:r>
    </w:p>
    <w:p w:rsidR="00000000" w:rsidDel="00000000" w:rsidP="00000000" w:rsidRDefault="00000000" w:rsidRPr="00000000" w14:paraId="0000022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2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@SuppressWarnings("unused")</w:t>
      </w:r>
    </w:p>
    <w:p w:rsidR="00000000" w:rsidDel="00000000" w:rsidP="00000000" w:rsidRDefault="00000000" w:rsidRPr="00000000" w14:paraId="0000022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static void main(String[] args) {</w:t>
      </w:r>
    </w:p>
    <w:p w:rsidR="00000000" w:rsidDel="00000000" w:rsidP="00000000" w:rsidRDefault="00000000" w:rsidRPr="00000000" w14:paraId="0000022E">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Log.printLine("Starting CloudSimExample1...");</w:t>
      </w:r>
    </w:p>
    <w:p w:rsidR="00000000" w:rsidDel="00000000" w:rsidP="00000000" w:rsidRDefault="00000000" w:rsidRPr="00000000" w14:paraId="00000230">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23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First step: Initialize the CloudSim package. It should be called</w:t>
      </w:r>
    </w:p>
    <w:p w:rsidR="00000000" w:rsidDel="00000000" w:rsidP="00000000" w:rsidRDefault="00000000" w:rsidRPr="00000000" w14:paraId="0000023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before creating any entities.</w:t>
      </w:r>
    </w:p>
    <w:p w:rsidR="00000000" w:rsidDel="00000000" w:rsidP="00000000" w:rsidRDefault="00000000" w:rsidRPr="00000000" w14:paraId="0000023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num_user = 1; // number of cloud users</w:t>
      </w:r>
    </w:p>
    <w:p w:rsidR="00000000" w:rsidDel="00000000" w:rsidP="00000000" w:rsidRDefault="00000000" w:rsidRPr="00000000" w14:paraId="0000023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Calendar calendar = Calendar.getInstance();</w:t>
      </w:r>
    </w:p>
    <w:p w:rsidR="00000000" w:rsidDel="00000000" w:rsidP="00000000" w:rsidRDefault="00000000" w:rsidRPr="00000000" w14:paraId="0000023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boolean trace_flag = false; // mean trace events</w:t>
      </w:r>
    </w:p>
    <w:p w:rsidR="00000000" w:rsidDel="00000000" w:rsidP="00000000" w:rsidRDefault="00000000" w:rsidRPr="00000000" w14:paraId="00000237">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Initialize the CloudSim library</w:t>
      </w:r>
    </w:p>
    <w:p w:rsidR="00000000" w:rsidDel="00000000" w:rsidP="00000000" w:rsidRDefault="00000000" w:rsidRPr="00000000" w14:paraId="0000023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CloudSim.init(num_user, calendar, trace_flag);</w:t>
      </w:r>
    </w:p>
    <w:p w:rsidR="00000000" w:rsidDel="00000000" w:rsidP="00000000" w:rsidRDefault="00000000" w:rsidRPr="00000000" w14:paraId="0000023A">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Second step: Create Datacenters</w:t>
      </w:r>
    </w:p>
    <w:p w:rsidR="00000000" w:rsidDel="00000000" w:rsidP="00000000" w:rsidRDefault="00000000" w:rsidRPr="00000000" w14:paraId="0000023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Datacenters are the resource providers in CloudSim. We need at</w:t>
      </w:r>
    </w:p>
    <w:p w:rsidR="00000000" w:rsidDel="00000000" w:rsidP="00000000" w:rsidRDefault="00000000" w:rsidRPr="00000000" w14:paraId="0000023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list one of them to run a CloudSim simulation</w:t>
      </w:r>
    </w:p>
    <w:p w:rsidR="00000000" w:rsidDel="00000000" w:rsidP="00000000" w:rsidRDefault="00000000" w:rsidRPr="00000000" w14:paraId="0000023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 datacenter0 = createDatacenter("Datacenter_0");</w:t>
      </w:r>
    </w:p>
    <w:p w:rsidR="00000000" w:rsidDel="00000000" w:rsidP="00000000" w:rsidRDefault="00000000" w:rsidRPr="00000000" w14:paraId="0000023F">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Third step: Create Broker</w:t>
      </w:r>
    </w:p>
    <w:p w:rsidR="00000000" w:rsidDel="00000000" w:rsidP="00000000" w:rsidRDefault="00000000" w:rsidRPr="00000000" w14:paraId="0000024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DatacenterBroker broker = createBroker();</w:t>
      </w:r>
    </w:p>
    <w:p w:rsidR="00000000" w:rsidDel="00000000" w:rsidP="00000000" w:rsidRDefault="00000000" w:rsidRPr="00000000" w14:paraId="0000024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brokerId = broker.getId();</w:t>
      </w:r>
    </w:p>
    <w:p w:rsidR="00000000" w:rsidDel="00000000" w:rsidP="00000000" w:rsidRDefault="00000000" w:rsidRPr="00000000" w14:paraId="00000243">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Fourth step: Create one virtual machine</w:t>
      </w:r>
    </w:p>
    <w:p w:rsidR="00000000" w:rsidDel="00000000" w:rsidP="00000000" w:rsidRDefault="00000000" w:rsidRPr="00000000" w14:paraId="0000024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 = new ArrayList&lt;Vm&gt;();</w:t>
      </w:r>
    </w:p>
    <w:p w:rsidR="00000000" w:rsidDel="00000000" w:rsidP="00000000" w:rsidRDefault="00000000" w:rsidRPr="00000000" w14:paraId="0000024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VM description</w:t>
      </w:r>
    </w:p>
    <w:p w:rsidR="00000000" w:rsidDel="00000000" w:rsidP="00000000" w:rsidRDefault="00000000" w:rsidRPr="00000000" w14:paraId="0000024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vmid = 0;</w:t>
      </w:r>
    </w:p>
    <w:p w:rsidR="00000000" w:rsidDel="00000000" w:rsidP="00000000" w:rsidRDefault="00000000" w:rsidRPr="00000000" w14:paraId="0000024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mips = 1000;</w:t>
      </w:r>
    </w:p>
    <w:p w:rsidR="00000000" w:rsidDel="00000000" w:rsidP="00000000" w:rsidRDefault="00000000" w:rsidRPr="00000000" w14:paraId="0000024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size = 10000; // image size (MB)</w:t>
      </w:r>
    </w:p>
    <w:p w:rsidR="00000000" w:rsidDel="00000000" w:rsidP="00000000" w:rsidRDefault="00000000" w:rsidRPr="00000000" w14:paraId="0000024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ram = 512; // vm memory (MB)</w:t>
      </w:r>
    </w:p>
    <w:p w:rsidR="00000000" w:rsidDel="00000000" w:rsidP="00000000" w:rsidRDefault="00000000" w:rsidRPr="00000000" w14:paraId="0000024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bw = 1000;</w:t>
      </w:r>
    </w:p>
    <w:p w:rsidR="00000000" w:rsidDel="00000000" w:rsidP="00000000" w:rsidRDefault="00000000" w:rsidRPr="00000000" w14:paraId="0000024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pesNumber = 1; // number of cpus</w:t>
      </w:r>
    </w:p>
    <w:p w:rsidR="00000000" w:rsidDel="00000000" w:rsidP="00000000" w:rsidRDefault="00000000" w:rsidRPr="00000000" w14:paraId="0000024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String vmm = "Xen"; // VMM name</w:t>
      </w:r>
    </w:p>
    <w:p w:rsidR="00000000" w:rsidDel="00000000" w:rsidP="00000000" w:rsidRDefault="00000000" w:rsidRPr="00000000" w14:paraId="0000024F">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create VM</w:t>
      </w:r>
    </w:p>
    <w:p w:rsidR="00000000" w:rsidDel="00000000" w:rsidP="00000000" w:rsidRDefault="00000000" w:rsidRPr="00000000" w14:paraId="0000025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 = new Vm(vmid, brokerId, mips, pesNumber, ram, bw, size, vmm, new CloudletSchedulerTimeShared());</w:t>
      </w:r>
    </w:p>
    <w:p w:rsidR="00000000" w:rsidDel="00000000" w:rsidP="00000000" w:rsidRDefault="00000000" w:rsidRPr="00000000" w14:paraId="00000252">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add the VM to the vmList</w:t>
      </w:r>
    </w:p>
    <w:p w:rsidR="00000000" w:rsidDel="00000000" w:rsidP="00000000" w:rsidRDefault="00000000" w:rsidRPr="00000000" w14:paraId="0000025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w:t>
      </w:r>
    </w:p>
    <w:p w:rsidR="00000000" w:rsidDel="00000000" w:rsidP="00000000" w:rsidRDefault="00000000" w:rsidRPr="00000000" w14:paraId="00000255">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submit vm list to the broker</w:t>
      </w:r>
    </w:p>
    <w:p w:rsidR="00000000" w:rsidDel="00000000" w:rsidP="00000000" w:rsidRDefault="00000000" w:rsidRPr="00000000" w14:paraId="0000025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broker.submitVmList(vmlist);</w:t>
      </w:r>
    </w:p>
    <w:p w:rsidR="00000000" w:rsidDel="00000000" w:rsidP="00000000" w:rsidRDefault="00000000" w:rsidRPr="00000000" w14:paraId="00000258">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Fifth step: Create one Cloudlet</w:t>
      </w:r>
    </w:p>
    <w:p w:rsidR="00000000" w:rsidDel="00000000" w:rsidP="00000000" w:rsidRDefault="00000000" w:rsidRPr="00000000" w14:paraId="0000025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 = new ArrayList&lt;Cloudlet&gt;();</w:t>
      </w:r>
    </w:p>
    <w:p w:rsidR="00000000" w:rsidDel="00000000" w:rsidP="00000000" w:rsidRDefault="00000000" w:rsidRPr="00000000" w14:paraId="0000025B">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Cloudlet properties</w:t>
      </w:r>
    </w:p>
    <w:p w:rsidR="00000000" w:rsidDel="00000000" w:rsidP="00000000" w:rsidRDefault="00000000" w:rsidRPr="00000000" w14:paraId="0000025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id = 0;</w:t>
      </w:r>
    </w:p>
    <w:p w:rsidR="00000000" w:rsidDel="00000000" w:rsidP="00000000" w:rsidRDefault="00000000" w:rsidRPr="00000000" w14:paraId="0000025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length = 400000;</w:t>
      </w:r>
    </w:p>
    <w:p w:rsidR="00000000" w:rsidDel="00000000" w:rsidP="00000000" w:rsidRDefault="00000000" w:rsidRPr="00000000" w14:paraId="0000025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fileSize = 300;</w:t>
      </w:r>
    </w:p>
    <w:p w:rsidR="00000000" w:rsidDel="00000000" w:rsidP="00000000" w:rsidRDefault="00000000" w:rsidRPr="00000000" w14:paraId="0000026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outputSize = 300;</w:t>
      </w:r>
    </w:p>
    <w:p w:rsidR="00000000" w:rsidDel="00000000" w:rsidP="00000000" w:rsidRDefault="00000000" w:rsidRPr="00000000" w14:paraId="0000026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UtilizationModel utilizationModel = new UtilizationModelFull();</w:t>
      </w:r>
    </w:p>
    <w:p w:rsidR="00000000" w:rsidDel="00000000" w:rsidP="00000000" w:rsidRDefault="00000000" w:rsidRPr="00000000" w14:paraId="00000262">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 = new Cloudlet(id, length, pesNumber, fileSize, outputSize, utilizationModel, utilizationModel, utilizationModel);</w:t>
      </w:r>
    </w:p>
    <w:p w:rsidR="00000000" w:rsidDel="00000000" w:rsidP="00000000" w:rsidRDefault="00000000" w:rsidRPr="00000000" w14:paraId="0000026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cloudlet.setUserId(brokerId);</w:t>
      </w:r>
    </w:p>
    <w:p w:rsidR="00000000" w:rsidDel="00000000" w:rsidP="00000000" w:rsidRDefault="00000000" w:rsidRPr="00000000" w14:paraId="0000026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cloudlet.setVmId(vmid);</w:t>
      </w:r>
    </w:p>
    <w:p w:rsidR="00000000" w:rsidDel="00000000" w:rsidP="00000000" w:rsidRDefault="00000000" w:rsidRPr="00000000" w14:paraId="0000026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add the cloudlet to the list</w:t>
      </w:r>
    </w:p>
    <w:p w:rsidR="00000000" w:rsidDel="00000000" w:rsidP="00000000" w:rsidRDefault="00000000" w:rsidRPr="00000000" w14:paraId="0000026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w:t>
      </w:r>
    </w:p>
    <w:p w:rsidR="00000000" w:rsidDel="00000000" w:rsidP="00000000" w:rsidRDefault="00000000" w:rsidRPr="00000000" w14:paraId="00000269">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submit cloudlet list to the broker</w:t>
      </w:r>
    </w:p>
    <w:p w:rsidR="00000000" w:rsidDel="00000000" w:rsidP="00000000" w:rsidRDefault="00000000" w:rsidRPr="00000000" w14:paraId="0000026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broker.submitCloudletList(cloudletList);</w:t>
      </w:r>
    </w:p>
    <w:p w:rsidR="00000000" w:rsidDel="00000000" w:rsidP="00000000" w:rsidRDefault="00000000" w:rsidRPr="00000000" w14:paraId="0000026C">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Sixth step: Starts the simulation</w:t>
      </w:r>
    </w:p>
    <w:p w:rsidR="00000000" w:rsidDel="00000000" w:rsidP="00000000" w:rsidRDefault="00000000" w:rsidRPr="00000000" w14:paraId="0000026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CloudSim.startSimulation();</w:t>
      </w:r>
    </w:p>
    <w:p w:rsidR="00000000" w:rsidDel="00000000" w:rsidP="00000000" w:rsidRDefault="00000000" w:rsidRPr="00000000" w14:paraId="0000026F">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CloudSim.stopSimulation();</w:t>
      </w:r>
    </w:p>
    <w:p w:rsidR="00000000" w:rsidDel="00000000" w:rsidP="00000000" w:rsidRDefault="00000000" w:rsidRPr="00000000" w14:paraId="00000271">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//Final step: Print results when simulation is over</w:t>
      </w:r>
    </w:p>
    <w:p w:rsidR="00000000" w:rsidDel="00000000" w:rsidP="00000000" w:rsidRDefault="00000000" w:rsidRPr="00000000" w14:paraId="0000027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List&lt;Cloudlet&gt; newList = broker.getCloudletReceivedList();</w:t>
      </w:r>
    </w:p>
    <w:p w:rsidR="00000000" w:rsidDel="00000000" w:rsidP="00000000" w:rsidRDefault="00000000" w:rsidRPr="00000000" w14:paraId="0000027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printCloudletList(newList);</w:t>
      </w:r>
    </w:p>
    <w:p w:rsidR="00000000" w:rsidDel="00000000" w:rsidP="00000000" w:rsidRDefault="00000000" w:rsidRPr="00000000" w14:paraId="00000275">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Log.printLine("CloudSimExample1 finished!");</w:t>
      </w:r>
    </w:p>
    <w:p w:rsidR="00000000" w:rsidDel="00000000" w:rsidP="00000000" w:rsidRDefault="00000000" w:rsidRPr="00000000" w14:paraId="0000027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27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27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Log.printLine("Unwanted errors happen");</w:t>
      </w:r>
    </w:p>
    <w:p w:rsidR="00000000" w:rsidDel="00000000" w:rsidP="00000000" w:rsidRDefault="00000000" w:rsidRPr="00000000" w14:paraId="0000027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7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7C">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7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the datacenter.</w:t>
      </w:r>
    </w:p>
    <w:p w:rsidR="00000000" w:rsidDel="00000000" w:rsidP="00000000" w:rsidRDefault="00000000" w:rsidRPr="00000000" w14:paraId="0000027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8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name the name</w:t>
      </w:r>
    </w:p>
    <w:p w:rsidR="00000000" w:rsidDel="00000000" w:rsidP="00000000" w:rsidRDefault="00000000" w:rsidRPr="00000000" w14:paraId="0000028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8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@return the datacenter</w:t>
      </w:r>
    </w:p>
    <w:p w:rsidR="00000000" w:rsidDel="00000000" w:rsidP="00000000" w:rsidRDefault="00000000" w:rsidRPr="00000000" w14:paraId="0000028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8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Datacenter createDatacenter(String name) {</w:t>
      </w:r>
    </w:p>
    <w:p w:rsidR="00000000" w:rsidDel="00000000" w:rsidP="00000000" w:rsidRDefault="00000000" w:rsidRPr="00000000" w14:paraId="00000285">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Here are the steps needed to create a PowerDatacenter:</w:t>
      </w:r>
    </w:p>
    <w:p w:rsidR="00000000" w:rsidDel="00000000" w:rsidP="00000000" w:rsidRDefault="00000000" w:rsidRPr="00000000" w14:paraId="0000028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1. We need to create a list to store</w:t>
      </w:r>
    </w:p>
    <w:p w:rsidR="00000000" w:rsidDel="00000000" w:rsidP="00000000" w:rsidRDefault="00000000" w:rsidRPr="00000000" w14:paraId="0000028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our machine</w:t>
      </w:r>
    </w:p>
    <w:p w:rsidR="00000000" w:rsidDel="00000000" w:rsidP="00000000" w:rsidRDefault="00000000" w:rsidRPr="00000000" w14:paraId="0000028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List&lt;Host&gt; hostList = new ArrayList&lt;Host&gt;();</w:t>
      </w:r>
    </w:p>
    <w:p w:rsidR="00000000" w:rsidDel="00000000" w:rsidP="00000000" w:rsidRDefault="00000000" w:rsidRPr="00000000" w14:paraId="0000028A">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2. A Machine contains one or more PEs or CPUs/Cores.</w:t>
      </w:r>
    </w:p>
    <w:p w:rsidR="00000000" w:rsidDel="00000000" w:rsidP="00000000" w:rsidRDefault="00000000" w:rsidRPr="00000000" w14:paraId="0000028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In this example, it will have only one core.</w:t>
      </w:r>
    </w:p>
    <w:p w:rsidR="00000000" w:rsidDel="00000000" w:rsidP="00000000" w:rsidRDefault="00000000" w:rsidRPr="00000000" w14:paraId="0000028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List&lt;Pe&gt; peList = new ArrayList&lt;Pe&gt;();</w:t>
      </w:r>
    </w:p>
    <w:p w:rsidR="00000000" w:rsidDel="00000000" w:rsidP="00000000" w:rsidRDefault="00000000" w:rsidRPr="00000000" w14:paraId="0000028E">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mips = 1000;</w:t>
      </w:r>
    </w:p>
    <w:p w:rsidR="00000000" w:rsidDel="00000000" w:rsidP="00000000" w:rsidRDefault="00000000" w:rsidRPr="00000000" w14:paraId="00000290">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3. Create PEs and add these into a list.</w:t>
      </w:r>
    </w:p>
    <w:p w:rsidR="00000000" w:rsidDel="00000000" w:rsidP="00000000" w:rsidRDefault="00000000" w:rsidRPr="00000000" w14:paraId="0000029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peList.add(new Pe(0, new PeProvisionerSimple(mips))); // need to store Pe id and MIPS </w:t>
      </w:r>
    </w:p>
    <w:p w:rsidR="00000000" w:rsidDel="00000000" w:rsidP="00000000" w:rsidRDefault="00000000" w:rsidRPr="00000000" w14:paraId="0000029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Rating</w:t>
      </w:r>
    </w:p>
    <w:p w:rsidR="00000000" w:rsidDel="00000000" w:rsidP="00000000" w:rsidRDefault="00000000" w:rsidRPr="00000000" w14:paraId="00000294">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4. Create Host with its id and list of PEs and add them to the list</w:t>
      </w:r>
    </w:p>
    <w:p w:rsidR="00000000" w:rsidDel="00000000" w:rsidP="00000000" w:rsidRDefault="00000000" w:rsidRPr="00000000" w14:paraId="0000029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of machines</w:t>
      </w:r>
    </w:p>
    <w:p w:rsidR="00000000" w:rsidDel="00000000" w:rsidP="00000000" w:rsidRDefault="00000000" w:rsidRPr="00000000" w14:paraId="0000029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hostId = 0;</w:t>
      </w:r>
    </w:p>
    <w:p w:rsidR="00000000" w:rsidDel="00000000" w:rsidP="00000000" w:rsidRDefault="00000000" w:rsidRPr="00000000" w14:paraId="0000029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ram = 2048; // host memory (MB)</w:t>
      </w:r>
    </w:p>
    <w:p w:rsidR="00000000" w:rsidDel="00000000" w:rsidP="00000000" w:rsidRDefault="00000000" w:rsidRPr="00000000" w14:paraId="0000029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long storage = 1000000; // host storage</w:t>
      </w:r>
    </w:p>
    <w:p w:rsidR="00000000" w:rsidDel="00000000" w:rsidP="00000000" w:rsidRDefault="00000000" w:rsidRPr="00000000" w14:paraId="0000029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bw = 10000;</w:t>
      </w:r>
    </w:p>
    <w:p w:rsidR="00000000" w:rsidDel="00000000" w:rsidP="00000000" w:rsidRDefault="00000000" w:rsidRPr="00000000" w14:paraId="0000029B">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hostList.add(</w:t>
      </w:r>
    </w:p>
    <w:p w:rsidR="00000000" w:rsidDel="00000000" w:rsidP="00000000" w:rsidRDefault="00000000" w:rsidRPr="00000000" w14:paraId="0000029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new Host(</w:t>
      </w:r>
    </w:p>
    <w:p w:rsidR="00000000" w:rsidDel="00000000" w:rsidP="00000000" w:rsidRDefault="00000000" w:rsidRPr="00000000" w14:paraId="0000029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hostId,</w:t>
      </w:r>
    </w:p>
    <w:p w:rsidR="00000000" w:rsidDel="00000000" w:rsidP="00000000" w:rsidRDefault="00000000" w:rsidRPr="00000000" w14:paraId="0000029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RamProvisionerSimple(ram),</w:t>
      </w:r>
    </w:p>
    <w:p w:rsidR="00000000" w:rsidDel="00000000" w:rsidP="00000000" w:rsidRDefault="00000000" w:rsidRPr="00000000" w14:paraId="000002A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BwProvisionerSimple(bw),</w:t>
      </w:r>
    </w:p>
    <w:p w:rsidR="00000000" w:rsidDel="00000000" w:rsidP="00000000" w:rsidRDefault="00000000" w:rsidRPr="00000000" w14:paraId="000002A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storage,</w:t>
      </w:r>
    </w:p>
    <w:p w:rsidR="00000000" w:rsidDel="00000000" w:rsidP="00000000" w:rsidRDefault="00000000" w:rsidRPr="00000000" w14:paraId="000002A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peList,</w:t>
      </w:r>
    </w:p>
    <w:p w:rsidR="00000000" w:rsidDel="00000000" w:rsidP="00000000" w:rsidRDefault="00000000" w:rsidRPr="00000000" w14:paraId="000002A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VmSchedulerTimeShared(peList)</w:t>
      </w:r>
    </w:p>
    <w:p w:rsidR="00000000" w:rsidDel="00000000" w:rsidP="00000000" w:rsidRDefault="00000000" w:rsidRPr="00000000" w14:paraId="000002A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A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 This is our machine</w:t>
      </w:r>
    </w:p>
    <w:p w:rsidR="00000000" w:rsidDel="00000000" w:rsidP="00000000" w:rsidRDefault="00000000" w:rsidRPr="00000000" w14:paraId="000002A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5. Create a DatacenterCharacteristics object that stores the</w:t>
      </w:r>
    </w:p>
    <w:p w:rsidR="00000000" w:rsidDel="00000000" w:rsidP="00000000" w:rsidRDefault="00000000" w:rsidRPr="00000000" w14:paraId="000002A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properties of a data center: architecture, OS, list of</w:t>
      </w:r>
    </w:p>
    <w:p w:rsidR="00000000" w:rsidDel="00000000" w:rsidP="00000000" w:rsidRDefault="00000000" w:rsidRPr="00000000" w14:paraId="000002A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Machines, allocation policy: time- or space-shared, time zone</w:t>
      </w:r>
    </w:p>
    <w:p w:rsidR="00000000" w:rsidDel="00000000" w:rsidP="00000000" w:rsidRDefault="00000000" w:rsidRPr="00000000" w14:paraId="000002A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and its price (G$/Pe time unit).</w:t>
      </w:r>
    </w:p>
    <w:p w:rsidR="00000000" w:rsidDel="00000000" w:rsidP="00000000" w:rsidRDefault="00000000" w:rsidRPr="00000000" w14:paraId="000002A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arch = "x86"; // system architecture</w:t>
      </w:r>
    </w:p>
    <w:p w:rsidR="00000000" w:rsidDel="00000000" w:rsidP="00000000" w:rsidRDefault="00000000" w:rsidRPr="00000000" w14:paraId="000002A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os = "Linux"; // operating system</w:t>
      </w:r>
    </w:p>
    <w:p w:rsidR="00000000" w:rsidDel="00000000" w:rsidP="00000000" w:rsidRDefault="00000000" w:rsidRPr="00000000" w14:paraId="000002A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vmm = "Xen";</w:t>
      </w:r>
    </w:p>
    <w:p w:rsidR="00000000" w:rsidDel="00000000" w:rsidP="00000000" w:rsidRDefault="00000000" w:rsidRPr="00000000" w14:paraId="000002A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time_zone = 10.0; // time zone this resource located</w:t>
      </w:r>
    </w:p>
    <w:p w:rsidR="00000000" w:rsidDel="00000000" w:rsidP="00000000" w:rsidRDefault="00000000" w:rsidRPr="00000000" w14:paraId="000002A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 = 3.0; // the cost of using processing in this resource</w:t>
      </w:r>
    </w:p>
    <w:p w:rsidR="00000000" w:rsidDel="00000000" w:rsidP="00000000" w:rsidRDefault="00000000" w:rsidRPr="00000000" w14:paraId="000002B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costPerMem = 0.05; // the cost of using memory in this resource</w:t>
      </w:r>
    </w:p>
    <w:p w:rsidR="00000000" w:rsidDel="00000000" w:rsidP="00000000" w:rsidRDefault="00000000" w:rsidRPr="00000000" w14:paraId="000002B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costPerStorage = 0.001; // the cost of using storage in this</w:t>
      </w:r>
    </w:p>
    <w:p w:rsidR="00000000" w:rsidDel="00000000" w:rsidP="00000000" w:rsidRDefault="00000000" w:rsidRPr="00000000" w14:paraId="000002B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 xml:space="preserve">// resource</w:t>
      </w:r>
    </w:p>
    <w:p w:rsidR="00000000" w:rsidDel="00000000" w:rsidP="00000000" w:rsidRDefault="00000000" w:rsidRPr="00000000" w14:paraId="000002B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costPerBw = 0.0; // the cost of using bw in this resource</w:t>
      </w:r>
    </w:p>
    <w:p w:rsidR="00000000" w:rsidDel="00000000" w:rsidP="00000000" w:rsidRDefault="00000000" w:rsidRPr="00000000" w14:paraId="000002B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LinkedList&lt;Storage&gt; storageList = new LinkedList&lt;Storage&gt;(); // we are not adding SAN</w:t>
      </w:r>
    </w:p>
    <w:p w:rsidR="00000000" w:rsidDel="00000000" w:rsidP="00000000" w:rsidRDefault="00000000" w:rsidRPr="00000000" w14:paraId="000002B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tab/>
        <w:tab/>
        <w:t xml:space="preserve">// devices by now</w:t>
      </w:r>
    </w:p>
    <w:p w:rsidR="00000000" w:rsidDel="00000000" w:rsidP="00000000" w:rsidRDefault="00000000" w:rsidRPr="00000000" w14:paraId="000002B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DatacenterCharacteristics characteristics = new DatacenterCharacteristics(</w:t>
      </w:r>
    </w:p>
    <w:p w:rsidR="00000000" w:rsidDel="00000000" w:rsidP="00000000" w:rsidRDefault="00000000" w:rsidRPr="00000000" w14:paraId="000002B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arch, os, vmm, hostList, time_zone, cost, costPerMem,</w:t>
      </w:r>
    </w:p>
    <w:p w:rsidR="00000000" w:rsidDel="00000000" w:rsidP="00000000" w:rsidRDefault="00000000" w:rsidRPr="00000000" w14:paraId="000002B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costPerStorage, costPerBw);</w:t>
      </w:r>
    </w:p>
    <w:p w:rsidR="00000000" w:rsidDel="00000000" w:rsidP="00000000" w:rsidRDefault="00000000" w:rsidRPr="00000000" w14:paraId="000002BA">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6. Finally, we need to create a PowerDatacenter object.</w:t>
      </w:r>
    </w:p>
    <w:p w:rsidR="00000000" w:rsidDel="00000000" w:rsidP="00000000" w:rsidRDefault="00000000" w:rsidRPr="00000000" w14:paraId="000002B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 datacenter = null;</w:t>
      </w:r>
    </w:p>
    <w:p w:rsidR="00000000" w:rsidDel="00000000" w:rsidP="00000000" w:rsidRDefault="00000000" w:rsidRPr="00000000" w14:paraId="000002B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2B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 = new Datacenter(name, characteristics, new  VmAllocationPolicySimple(hostList), storageList, 0);</w:t>
      </w:r>
    </w:p>
    <w:p w:rsidR="00000000" w:rsidDel="00000000" w:rsidP="00000000" w:rsidRDefault="00000000" w:rsidRPr="00000000" w14:paraId="000002B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2C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2C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C2">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datacenter;</w:t>
      </w:r>
    </w:p>
    <w:p w:rsidR="00000000" w:rsidDel="00000000" w:rsidP="00000000" w:rsidRDefault="00000000" w:rsidRPr="00000000" w14:paraId="000002C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C5">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We strongly encourage users to develop their own broker policies, to</w:t>
      </w:r>
    </w:p>
    <w:p w:rsidR="00000000" w:rsidDel="00000000" w:rsidP="00000000" w:rsidRDefault="00000000" w:rsidRPr="00000000" w14:paraId="000002C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submit vms and cloudlets according</w:t>
      </w:r>
    </w:p>
    <w:p w:rsidR="00000000" w:rsidDel="00000000" w:rsidP="00000000" w:rsidRDefault="00000000" w:rsidRPr="00000000" w14:paraId="000002C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 the specific rules of the simulated scenario</w:t>
      </w:r>
    </w:p>
    <w:p w:rsidR="00000000" w:rsidDel="00000000" w:rsidP="00000000" w:rsidRDefault="00000000" w:rsidRPr="00000000" w14:paraId="000002C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C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the broker.</w:t>
      </w:r>
    </w:p>
    <w:p w:rsidR="00000000" w:rsidDel="00000000" w:rsidP="00000000" w:rsidRDefault="00000000" w:rsidRPr="00000000" w14:paraId="000002C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C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@return the datacenter broker</w:t>
      </w:r>
    </w:p>
    <w:p w:rsidR="00000000" w:rsidDel="00000000" w:rsidP="00000000" w:rsidRDefault="00000000" w:rsidRPr="00000000" w14:paraId="000002C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C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DatacenterBroker createBroker() {</w:t>
      </w:r>
    </w:p>
    <w:p w:rsidR="00000000" w:rsidDel="00000000" w:rsidP="00000000" w:rsidRDefault="00000000" w:rsidRPr="00000000" w14:paraId="000002C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DatacenterBroker broker = null;</w:t>
      </w:r>
    </w:p>
    <w:p w:rsidR="00000000" w:rsidDel="00000000" w:rsidP="00000000" w:rsidRDefault="00000000" w:rsidRPr="00000000" w14:paraId="000002D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2D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 = new DatacenterBroker("Broker");</w:t>
      </w:r>
    </w:p>
    <w:p w:rsidR="00000000" w:rsidDel="00000000" w:rsidP="00000000" w:rsidRDefault="00000000" w:rsidRPr="00000000" w14:paraId="000002D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2D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2D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return null;</w:t>
      </w:r>
    </w:p>
    <w:p w:rsidR="00000000" w:rsidDel="00000000" w:rsidP="00000000" w:rsidRDefault="00000000" w:rsidRPr="00000000" w14:paraId="000002D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D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broker;</w:t>
      </w:r>
    </w:p>
    <w:p w:rsidR="00000000" w:rsidDel="00000000" w:rsidP="00000000" w:rsidRDefault="00000000" w:rsidRPr="00000000" w14:paraId="000002D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D8">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D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Prints the Cloudlet objects.</w:t>
      </w:r>
    </w:p>
    <w:p w:rsidR="00000000" w:rsidDel="00000000" w:rsidP="00000000" w:rsidRDefault="00000000" w:rsidRPr="00000000" w14:paraId="000002D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D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list list of Cloudlets</w:t>
      </w:r>
    </w:p>
    <w:p w:rsidR="00000000" w:rsidDel="00000000" w:rsidP="00000000" w:rsidRDefault="00000000" w:rsidRPr="00000000" w14:paraId="000002D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D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void printCloudletList(List&lt;Cloudlet&gt; list) {</w:t>
      </w:r>
    </w:p>
    <w:p w:rsidR="00000000" w:rsidDel="00000000" w:rsidP="00000000" w:rsidRDefault="00000000" w:rsidRPr="00000000" w14:paraId="000002D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size = list.size();</w:t>
      </w:r>
    </w:p>
    <w:p w:rsidR="00000000" w:rsidDel="00000000" w:rsidP="00000000" w:rsidRDefault="00000000" w:rsidRPr="00000000" w14:paraId="000002E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Cloudlet cloudlet;</w:t>
      </w:r>
    </w:p>
    <w:p w:rsidR="00000000" w:rsidDel="00000000" w:rsidP="00000000" w:rsidRDefault="00000000" w:rsidRPr="00000000" w14:paraId="000002E1">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indent = "    ";</w:t>
      </w:r>
    </w:p>
    <w:p w:rsidR="00000000" w:rsidDel="00000000" w:rsidP="00000000" w:rsidRDefault="00000000" w:rsidRPr="00000000" w14:paraId="000002E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w:t>
      </w:r>
    </w:p>
    <w:p w:rsidR="00000000" w:rsidDel="00000000" w:rsidP="00000000" w:rsidRDefault="00000000" w:rsidRPr="00000000" w14:paraId="000002E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 OUTPUT ==========");</w:t>
      </w:r>
    </w:p>
    <w:p w:rsidR="00000000" w:rsidDel="00000000" w:rsidP="00000000" w:rsidRDefault="00000000" w:rsidRPr="00000000" w14:paraId="000002E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Log.printLine("Cloudlet ID" + indent + "STATUS" + indent</w:t>
      </w:r>
    </w:p>
    <w:p w:rsidR="00000000" w:rsidDel="00000000" w:rsidP="00000000" w:rsidRDefault="00000000" w:rsidRPr="00000000" w14:paraId="000002E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"Data center ID" + indent + "VM ID" + indent + "Time" + indent</w:t>
      </w:r>
    </w:p>
    <w:p w:rsidR="00000000" w:rsidDel="00000000" w:rsidP="00000000" w:rsidRDefault="00000000" w:rsidRPr="00000000" w14:paraId="000002E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"Start Time" + indent + "Finish Time");</w:t>
      </w:r>
    </w:p>
    <w:p w:rsidR="00000000" w:rsidDel="00000000" w:rsidP="00000000" w:rsidRDefault="00000000" w:rsidRPr="00000000" w14:paraId="000002E8">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DecimalFormat dft = new DecimalFormat("###.##");</w:t>
      </w:r>
    </w:p>
    <w:p w:rsidR="00000000" w:rsidDel="00000000" w:rsidP="00000000" w:rsidRDefault="00000000" w:rsidRPr="00000000" w14:paraId="000002E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for (int i = 0; i &lt; size; i++) {</w:t>
      </w:r>
    </w:p>
    <w:p w:rsidR="00000000" w:rsidDel="00000000" w:rsidP="00000000" w:rsidRDefault="00000000" w:rsidRPr="00000000" w14:paraId="000002E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 list.get(i);</w:t>
      </w:r>
    </w:p>
    <w:p w:rsidR="00000000" w:rsidDel="00000000" w:rsidP="00000000" w:rsidRDefault="00000000" w:rsidRPr="00000000" w14:paraId="000002E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Log.print(indent + cloudlet.getCloudletId() + indent + indent);</w:t>
      </w:r>
    </w:p>
    <w:p w:rsidR="00000000" w:rsidDel="00000000" w:rsidP="00000000" w:rsidRDefault="00000000" w:rsidRPr="00000000" w14:paraId="000002ED">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(cloudlet.getCloudletStatus() == Cloudlet.SUCCESS) {</w:t>
      </w:r>
    </w:p>
    <w:p w:rsidR="00000000" w:rsidDel="00000000" w:rsidP="00000000" w:rsidRDefault="00000000" w:rsidRPr="00000000" w14:paraId="000002E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Log.print("SUCCESS");</w:t>
      </w:r>
    </w:p>
    <w:p w:rsidR="00000000" w:rsidDel="00000000" w:rsidP="00000000" w:rsidRDefault="00000000" w:rsidRPr="00000000" w14:paraId="000002F0">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Log.printLine(indent + indent + cloudlet.getResourceId()</w:t>
      </w:r>
    </w:p>
    <w:p w:rsidR="00000000" w:rsidDel="00000000" w:rsidP="00000000" w:rsidRDefault="00000000" w:rsidRPr="00000000" w14:paraId="000002F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 + indent + cloudlet.getVmId()</w:t>
      </w:r>
    </w:p>
    <w:p w:rsidR="00000000" w:rsidDel="00000000" w:rsidP="00000000" w:rsidRDefault="00000000" w:rsidRPr="00000000" w14:paraId="000002F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w:t>
      </w:r>
    </w:p>
    <w:p w:rsidR="00000000" w:rsidDel="00000000" w:rsidP="00000000" w:rsidRDefault="00000000" w:rsidRPr="00000000" w14:paraId="000002F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dft.format(cloudlet.getActualCPUTime()) + indent</w:t>
      </w:r>
    </w:p>
    <w:p w:rsidR="00000000" w:rsidDel="00000000" w:rsidP="00000000" w:rsidRDefault="00000000" w:rsidRPr="00000000" w14:paraId="000002F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dft.format(cloudlet.getExecStartTime())</w:t>
      </w:r>
    </w:p>
    <w:p w:rsidR="00000000" w:rsidDel="00000000" w:rsidP="00000000" w:rsidRDefault="00000000" w:rsidRPr="00000000" w14:paraId="000002F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w:t>
      </w:r>
    </w:p>
    <w:p w:rsidR="00000000" w:rsidDel="00000000" w:rsidP="00000000" w:rsidRDefault="00000000" w:rsidRPr="00000000" w14:paraId="000002F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dft.format(cloudlet.getFinishTime()));</w:t>
      </w:r>
    </w:p>
    <w:p w:rsidR="00000000" w:rsidDel="00000000" w:rsidP="00000000" w:rsidRDefault="00000000" w:rsidRPr="00000000" w14:paraId="000002F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F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F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FB">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D">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after="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spacing w:after="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000000"/>
          <w:sz w:val="24"/>
          <w:szCs w:val="24"/>
          <w:rtl w:val="0"/>
        </w:rPr>
        <w:t xml:space="preserve">Starting CloudSimExample1...</w:t>
      </w:r>
      <w:r w:rsidDel="00000000" w:rsidR="00000000" w:rsidRPr="00000000">
        <w:rPr>
          <w:rtl w:val="0"/>
        </w:rPr>
      </w:r>
    </w:p>
    <w:p w:rsidR="00000000" w:rsidDel="00000000" w:rsidP="00000000" w:rsidRDefault="00000000" w:rsidRPr="00000000" w14:paraId="00000301">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Initialising...</w:t>
      </w:r>
      <w:r w:rsidDel="00000000" w:rsidR="00000000" w:rsidRPr="00000000">
        <w:rPr>
          <w:rtl w:val="0"/>
        </w:rPr>
      </w:r>
    </w:p>
    <w:p w:rsidR="00000000" w:rsidDel="00000000" w:rsidP="00000000" w:rsidRDefault="00000000" w:rsidRPr="00000000" w14:paraId="00000302">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Starting CloudSim version 3.0</w:t>
      </w:r>
      <w:r w:rsidDel="00000000" w:rsidR="00000000" w:rsidRPr="00000000">
        <w:rPr>
          <w:rtl w:val="0"/>
        </w:rPr>
      </w:r>
    </w:p>
    <w:p w:rsidR="00000000" w:rsidDel="00000000" w:rsidP="00000000" w:rsidRDefault="00000000" w:rsidRPr="00000000" w14:paraId="00000303">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Datacenter_0 is starting...</w:t>
      </w:r>
      <w:r w:rsidDel="00000000" w:rsidR="00000000" w:rsidRPr="00000000">
        <w:rPr>
          <w:rtl w:val="0"/>
        </w:rPr>
      </w:r>
    </w:p>
    <w:p w:rsidR="00000000" w:rsidDel="00000000" w:rsidP="00000000" w:rsidRDefault="00000000" w:rsidRPr="00000000" w14:paraId="00000304">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Broker is starting...</w:t>
      </w:r>
      <w:r w:rsidDel="00000000" w:rsidR="00000000" w:rsidRPr="00000000">
        <w:rPr>
          <w:rtl w:val="0"/>
        </w:rPr>
      </w:r>
    </w:p>
    <w:p w:rsidR="00000000" w:rsidDel="00000000" w:rsidP="00000000" w:rsidRDefault="00000000" w:rsidRPr="00000000" w14:paraId="00000305">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Entities started.</w:t>
      </w:r>
      <w:r w:rsidDel="00000000" w:rsidR="00000000" w:rsidRPr="00000000">
        <w:rPr>
          <w:rtl w:val="0"/>
        </w:rPr>
      </w:r>
    </w:p>
    <w:p w:rsidR="00000000" w:rsidDel="00000000" w:rsidP="00000000" w:rsidRDefault="00000000" w:rsidRPr="00000000" w14:paraId="00000306">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0.0: Broker: Cloud Resource List received with 1 resource(s)</w:t>
      </w:r>
      <w:r w:rsidDel="00000000" w:rsidR="00000000" w:rsidRPr="00000000">
        <w:rPr>
          <w:rtl w:val="0"/>
        </w:rPr>
      </w:r>
    </w:p>
    <w:p w:rsidR="00000000" w:rsidDel="00000000" w:rsidP="00000000" w:rsidRDefault="00000000" w:rsidRPr="00000000" w14:paraId="00000307">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0.0: Broker: Trying to Create VM #0 in Datacenter_0</w:t>
      </w:r>
      <w:r w:rsidDel="00000000" w:rsidR="00000000" w:rsidRPr="00000000">
        <w:rPr>
          <w:rtl w:val="0"/>
        </w:rPr>
      </w:r>
    </w:p>
    <w:p w:rsidR="00000000" w:rsidDel="00000000" w:rsidP="00000000" w:rsidRDefault="00000000" w:rsidRPr="00000000" w14:paraId="00000308">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0.1: Broker: VM #0 has been created in Datacenter #2, Host #0</w:t>
      </w:r>
      <w:r w:rsidDel="00000000" w:rsidR="00000000" w:rsidRPr="00000000">
        <w:rPr>
          <w:rtl w:val="0"/>
        </w:rPr>
      </w:r>
    </w:p>
    <w:p w:rsidR="00000000" w:rsidDel="00000000" w:rsidP="00000000" w:rsidRDefault="00000000" w:rsidRPr="00000000" w14:paraId="00000309">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0.1: Broker: Sending cloudlet 0 to VM #0</w:t>
      </w:r>
      <w:r w:rsidDel="00000000" w:rsidR="00000000" w:rsidRPr="00000000">
        <w:rPr>
          <w:rtl w:val="0"/>
        </w:rPr>
      </w:r>
    </w:p>
    <w:p w:rsidR="00000000" w:rsidDel="00000000" w:rsidP="00000000" w:rsidRDefault="00000000" w:rsidRPr="00000000" w14:paraId="0000030A">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400.1: Broker: Cloudlet 0 received</w:t>
      </w:r>
      <w:r w:rsidDel="00000000" w:rsidR="00000000" w:rsidRPr="00000000">
        <w:rPr>
          <w:rtl w:val="0"/>
        </w:rPr>
      </w:r>
    </w:p>
    <w:p w:rsidR="00000000" w:rsidDel="00000000" w:rsidP="00000000" w:rsidRDefault="00000000" w:rsidRPr="00000000" w14:paraId="0000030B">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400.1: Broker: All Cloudlets executed. Finishing...</w:t>
      </w:r>
      <w:r w:rsidDel="00000000" w:rsidR="00000000" w:rsidRPr="00000000">
        <w:rPr>
          <w:rtl w:val="0"/>
        </w:rPr>
      </w:r>
    </w:p>
    <w:p w:rsidR="00000000" w:rsidDel="00000000" w:rsidP="00000000" w:rsidRDefault="00000000" w:rsidRPr="00000000" w14:paraId="0000030C">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400.1: Broker: Destroying VM #0</w:t>
      </w:r>
      <w:r w:rsidDel="00000000" w:rsidR="00000000" w:rsidRPr="00000000">
        <w:rPr>
          <w:rtl w:val="0"/>
        </w:rPr>
      </w:r>
    </w:p>
    <w:p w:rsidR="00000000" w:rsidDel="00000000" w:rsidP="00000000" w:rsidRDefault="00000000" w:rsidRPr="00000000" w14:paraId="0000030D">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Broker is shutting down...</w:t>
      </w:r>
      <w:r w:rsidDel="00000000" w:rsidR="00000000" w:rsidRPr="00000000">
        <w:rPr>
          <w:rtl w:val="0"/>
        </w:rPr>
      </w:r>
    </w:p>
    <w:p w:rsidR="00000000" w:rsidDel="00000000" w:rsidP="00000000" w:rsidRDefault="00000000" w:rsidRPr="00000000" w14:paraId="0000030E">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Simulation: No more future events</w:t>
      </w:r>
      <w:r w:rsidDel="00000000" w:rsidR="00000000" w:rsidRPr="00000000">
        <w:rPr>
          <w:rtl w:val="0"/>
        </w:rPr>
      </w:r>
    </w:p>
    <w:p w:rsidR="00000000" w:rsidDel="00000000" w:rsidP="00000000" w:rsidRDefault="00000000" w:rsidRPr="00000000" w14:paraId="0000030F">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CloudInformationService: Notify all CloudSim entities for shutting down.</w:t>
      </w:r>
      <w:r w:rsidDel="00000000" w:rsidR="00000000" w:rsidRPr="00000000">
        <w:rPr>
          <w:rtl w:val="0"/>
        </w:rPr>
      </w:r>
    </w:p>
    <w:p w:rsidR="00000000" w:rsidDel="00000000" w:rsidP="00000000" w:rsidRDefault="00000000" w:rsidRPr="00000000" w14:paraId="00000310">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Datacenter_0 is shutting down...</w:t>
      </w:r>
      <w:r w:rsidDel="00000000" w:rsidR="00000000" w:rsidRPr="00000000">
        <w:rPr>
          <w:rtl w:val="0"/>
        </w:rPr>
      </w:r>
    </w:p>
    <w:p w:rsidR="00000000" w:rsidDel="00000000" w:rsidP="00000000" w:rsidRDefault="00000000" w:rsidRPr="00000000" w14:paraId="00000311">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Broker is shutting down...</w:t>
      </w:r>
      <w:r w:rsidDel="00000000" w:rsidR="00000000" w:rsidRPr="00000000">
        <w:rPr>
          <w:rtl w:val="0"/>
        </w:rPr>
      </w:r>
    </w:p>
    <w:p w:rsidR="00000000" w:rsidDel="00000000" w:rsidP="00000000" w:rsidRDefault="00000000" w:rsidRPr="00000000" w14:paraId="00000312">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Simulation completed.</w:t>
      </w:r>
      <w:r w:rsidDel="00000000" w:rsidR="00000000" w:rsidRPr="00000000">
        <w:rPr>
          <w:rtl w:val="0"/>
        </w:rPr>
      </w:r>
    </w:p>
    <w:p w:rsidR="00000000" w:rsidDel="00000000" w:rsidP="00000000" w:rsidRDefault="00000000" w:rsidRPr="00000000" w14:paraId="00000313">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Simulation completed.</w:t>
      </w:r>
      <w:r w:rsidDel="00000000" w:rsidR="00000000" w:rsidRPr="00000000">
        <w:rPr>
          <w:rtl w:val="0"/>
        </w:rPr>
      </w:r>
    </w:p>
    <w:p w:rsidR="00000000" w:rsidDel="00000000" w:rsidP="00000000" w:rsidRDefault="00000000" w:rsidRPr="00000000" w14:paraId="00000314">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OUTPUT ==========</w:t>
      </w:r>
      <w:r w:rsidDel="00000000" w:rsidR="00000000" w:rsidRPr="00000000">
        <w:rPr>
          <w:rtl w:val="0"/>
        </w:rPr>
      </w:r>
    </w:p>
    <w:p w:rsidR="00000000" w:rsidDel="00000000" w:rsidP="00000000" w:rsidRDefault="00000000" w:rsidRPr="00000000" w14:paraId="00000316">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Cloudlet ID    STATUS    Data center ID    VM ID    Time    Start Time    Finish Time</w:t>
      </w:r>
      <w:r w:rsidDel="00000000" w:rsidR="00000000" w:rsidRPr="00000000">
        <w:rPr>
          <w:rtl w:val="0"/>
        </w:rPr>
      </w:r>
    </w:p>
    <w:p w:rsidR="00000000" w:rsidDel="00000000" w:rsidP="00000000" w:rsidRDefault="00000000" w:rsidRPr="00000000" w14:paraId="00000317">
      <w:pPr>
        <w:tabs>
          <w:tab w:val="left" w:pos="1154"/>
        </w:tabs>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0        SUCCESS        2            0        400        0.1        400.1</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31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simulation of cloud scenario using cloudsim has been completed successfully.</w:t>
      </w:r>
    </w:p>
    <w:p w:rsidR="00000000" w:rsidDel="00000000" w:rsidP="00000000" w:rsidRDefault="00000000" w:rsidRPr="00000000" w14:paraId="0000031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ind w:firstLine="720"/>
        <w:rPr>
          <w:rFonts w:ascii="Times New Roman" w:cs="Times New Roman" w:eastAsia="Times New Roman" w:hAnsi="Times New Roman"/>
          <w:sz w:val="24"/>
          <w:szCs w:val="24"/>
        </w:rPr>
      </w:pPr>
      <w:r w:rsidDel="00000000" w:rsidR="00000000" w:rsidRPr="00000000">
        <w:rPr>
          <w:rtl w:val="0"/>
        </w:rPr>
      </w:r>
    </w:p>
    <w:tbl>
      <w:tblPr>
        <w:tblStyle w:val="Table6"/>
        <w:tblW w:w="99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bookmarkStart w:colFirst="0" w:colLast="0" w:name="2s8eyo1" w:id="9"/>
          <w:bookmarkEnd w:id="9"/>
          <w:p w:rsidR="00000000" w:rsidDel="00000000" w:rsidP="00000000" w:rsidRDefault="00000000" w:rsidRPr="00000000" w14:paraId="0000032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6</w:t>
            </w:r>
          </w:p>
        </w:tc>
        <w:tc>
          <w:tcPr>
            <w:vMerge w:val="restart"/>
            <w:vAlign w:val="center"/>
          </w:tcPr>
          <w:p w:rsidR="00000000" w:rsidDel="00000000" w:rsidP="00000000" w:rsidRDefault="00000000" w:rsidRPr="00000000" w14:paraId="0000032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Transfer the files from one Virtual Machine to another Virtual Machine</w:t>
            </w:r>
          </w:p>
        </w:tc>
      </w:tr>
      <w:tr>
        <w:trPr>
          <w:cantSplit w:val="0"/>
          <w:trHeight w:val="345" w:hRule="atLeast"/>
          <w:tblHeader w:val="0"/>
        </w:trPr>
        <w:tc>
          <w:tcPr/>
          <w:p w:rsidR="00000000" w:rsidDel="00000000" w:rsidP="00000000" w:rsidRDefault="00000000" w:rsidRPr="00000000" w14:paraId="0000032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28/9/2020</w:t>
            </w:r>
            <w:r w:rsidDel="00000000" w:rsidR="00000000" w:rsidRPr="00000000">
              <w:rPr>
                <w:rtl w:val="0"/>
              </w:rPr>
            </w:r>
          </w:p>
        </w:tc>
        <w:tc>
          <w:tcPr>
            <w:vMerge w:val="continue"/>
            <w:vAlign w:val="cente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the procedure to transfer the files from one virtual machine to another Virtual Machine. </w:t>
      </w:r>
    </w:p>
    <w:p w:rsidR="00000000" w:rsidDel="00000000" w:rsidP="00000000" w:rsidRDefault="00000000" w:rsidRPr="00000000" w14:paraId="0000032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330">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Prerequisite:  </w:t>
      </w:r>
      <w:r w:rsidDel="00000000" w:rsidR="00000000" w:rsidRPr="00000000">
        <w:rPr>
          <w:rtl w:val="0"/>
        </w:rPr>
      </w:r>
    </w:p>
    <w:p w:rsidR="00000000" w:rsidDel="00000000" w:rsidP="00000000" w:rsidRDefault="00000000" w:rsidRPr="00000000" w14:paraId="000003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Install two instance of the virtual machine using Virtualbox and follow the methods given    below for transferring files between virtual machines.</w:t>
      </w:r>
    </w:p>
    <w:p w:rsidR="00000000" w:rsidDel="00000000" w:rsidP="00000000" w:rsidRDefault="00000000" w:rsidRPr="00000000" w14:paraId="00000332">
      <w:pPr>
        <w:spacing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Steps</w:t>
      </w:r>
    </w:p>
    <w:p w:rsidR="00000000" w:rsidDel="00000000" w:rsidP="00000000" w:rsidRDefault="00000000" w:rsidRPr="00000000" w14:paraId="0000033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2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copy few (or more) lines with copy &amp; paste mechanism.</w:t>
      </w:r>
    </w:p>
    <w:p w:rsidR="00000000" w:rsidDel="00000000" w:rsidP="00000000" w:rsidRDefault="00000000" w:rsidRPr="00000000" w14:paraId="00000334">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this you need to share clipboard between host OS and guest OS, installing Guest</w:t>
      </w:r>
    </w:p>
    <w:p w:rsidR="00000000" w:rsidDel="00000000" w:rsidP="00000000" w:rsidRDefault="00000000" w:rsidRPr="00000000" w14:paraId="00000335">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Addition on both the virtual machines (probably setting bidirectional and restarting them).</w:t>
      </w:r>
    </w:p>
    <w:p w:rsidR="00000000" w:rsidDel="00000000" w:rsidP="00000000" w:rsidRDefault="00000000" w:rsidRPr="00000000" w14:paraId="00000336">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copy from guest OS in the clipboard that is shared with the host OS.</w:t>
      </w:r>
    </w:p>
    <w:p w:rsidR="00000000" w:rsidDel="00000000" w:rsidP="00000000" w:rsidRDefault="00000000" w:rsidRPr="00000000" w14:paraId="00000337">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you paste from the host OS to the second guest OS.</w:t>
      </w:r>
    </w:p>
    <w:p w:rsidR="00000000" w:rsidDel="00000000" w:rsidP="00000000" w:rsidRDefault="00000000" w:rsidRPr="00000000" w14:paraId="00000338">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You can enable drag and drop too with the same method (Click on the machine, settings,</w:t>
      </w:r>
    </w:p>
    <w:p w:rsidR="00000000" w:rsidDel="00000000" w:rsidP="00000000" w:rsidRDefault="00000000" w:rsidRPr="00000000" w14:paraId="00000339">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general, advanced, drag and drop set to bidirectional)</w:t>
      </w:r>
    </w:p>
    <w:p w:rsidR="00000000" w:rsidDel="00000000" w:rsidP="00000000" w:rsidRDefault="00000000" w:rsidRPr="00000000" w14:paraId="0000033A">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You can have common Shared Folders on both virtual machines and use one of the</w:t>
      </w:r>
    </w:p>
    <w:p w:rsidR="00000000" w:rsidDel="00000000" w:rsidP="00000000" w:rsidRDefault="00000000" w:rsidRPr="00000000" w14:paraId="0000033B">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directory shared as buffer to copy. Installing Guest Additions, you have the possibility to set   </w:t>
      </w:r>
    </w:p>
    <w:p w:rsidR="00000000" w:rsidDel="00000000" w:rsidP="00000000" w:rsidRDefault="00000000" w:rsidRPr="00000000" w14:paraId="0000033C">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Shared Folders too. As you put a file in a shared folder from host OS or from guest OS, is </w:t>
      </w:r>
    </w:p>
    <w:p w:rsidR="00000000" w:rsidDel="00000000" w:rsidP="00000000" w:rsidRDefault="00000000" w:rsidRPr="00000000" w14:paraId="0000033D">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immediately visible to the other. (Keep in mind that can arise some problems for date/time of </w:t>
      </w:r>
    </w:p>
    <w:p w:rsidR="00000000" w:rsidDel="00000000" w:rsidP="00000000" w:rsidRDefault="00000000" w:rsidRPr="00000000" w14:paraId="0000033E">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files when there are different clock settings on the different virtual machines).If you use the </w:t>
      </w:r>
    </w:p>
    <w:p w:rsidR="00000000" w:rsidDel="00000000" w:rsidP="00000000" w:rsidRDefault="00000000" w:rsidRPr="00000000" w14:paraId="0000033F">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same folder shared on more machines you can exchange files directly copying them in this </w:t>
      </w:r>
    </w:p>
    <w:p w:rsidR="00000000" w:rsidDel="00000000" w:rsidP="00000000" w:rsidRDefault="00000000" w:rsidRPr="00000000" w14:paraId="00000340">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folder.</w:t>
      </w:r>
    </w:p>
    <w:p w:rsidR="00000000" w:rsidDel="00000000" w:rsidP="00000000" w:rsidRDefault="00000000" w:rsidRPr="00000000" w14:paraId="00000341">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You can use usual method to copy files between 2 different computers with client-server </w:t>
      </w:r>
    </w:p>
    <w:p w:rsidR="00000000" w:rsidDel="00000000" w:rsidP="00000000" w:rsidRDefault="00000000" w:rsidRPr="00000000" w14:paraId="00000342">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application. (e.g. scp with sshd active for linux, winscp... you can get some info about SSH</w:t>
      </w:r>
    </w:p>
    <w:p w:rsidR="00000000" w:rsidDel="00000000" w:rsidP="00000000" w:rsidRDefault="00000000" w:rsidRPr="00000000" w14:paraId="00000343">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servers e.g. here). You need an active server (sshd) on the receiving machine and a client on </w:t>
      </w:r>
    </w:p>
    <w:p w:rsidR="00000000" w:rsidDel="00000000" w:rsidP="00000000" w:rsidRDefault="00000000" w:rsidRPr="00000000" w14:paraId="00000344">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sending machine. Of course, you need to have the authorization setted (via password or, </w:t>
      </w:r>
    </w:p>
    <w:p w:rsidR="00000000" w:rsidDel="00000000" w:rsidP="00000000" w:rsidRDefault="00000000" w:rsidRPr="00000000" w14:paraId="00000345">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better,  via an automatic authentication method).</w:t>
      </w:r>
    </w:p>
    <w:p w:rsidR="00000000" w:rsidDel="00000000" w:rsidP="00000000" w:rsidRDefault="00000000" w:rsidRPr="00000000" w14:paraId="00000346">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many Linux/Ubuntu distribution install sshd by default: you can see if it is running</w:t>
      </w:r>
    </w:p>
    <w:p w:rsidR="00000000" w:rsidDel="00000000" w:rsidP="00000000" w:rsidRDefault="00000000" w:rsidRPr="00000000" w14:paraId="00000347">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 pgrep sshd from a shell. You can install with sudo apt-get install openssh-server.</w:t>
      </w:r>
    </w:p>
    <w:p w:rsidR="00000000" w:rsidDel="00000000" w:rsidP="00000000" w:rsidRDefault="00000000" w:rsidRPr="00000000" w14:paraId="00000348">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You can mount part of the file system of a virtual machine via NFS or SSHFS on the</w:t>
      </w:r>
    </w:p>
    <w:p w:rsidR="00000000" w:rsidDel="00000000" w:rsidP="00000000" w:rsidRDefault="00000000" w:rsidRPr="00000000" w14:paraId="00000349">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 or you can share file and directory with Samba.</w:t>
      </w:r>
    </w:p>
    <w:p w:rsidR="00000000" w:rsidDel="00000000" w:rsidP="00000000" w:rsidRDefault="00000000" w:rsidRPr="00000000" w14:paraId="0000034A">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remember that you are dialling with a little network of machines with different</w:t>
      </w:r>
    </w:p>
    <w:p w:rsidR="00000000" w:rsidDel="00000000" w:rsidP="00000000" w:rsidRDefault="00000000" w:rsidRPr="00000000" w14:paraId="0000034B">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operative systems, and in particular:</w:t>
      </w:r>
    </w:p>
    <w:p w:rsidR="00000000" w:rsidDel="00000000" w:rsidP="00000000" w:rsidRDefault="00000000" w:rsidRPr="00000000" w14:paraId="0000034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virtual machine has its own operative system running on and acts as a physical</w:t>
      </w: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machine.</w:t>
      </w:r>
    </w:p>
    <w:p w:rsidR="00000000" w:rsidDel="00000000" w:rsidP="00000000" w:rsidRDefault="00000000" w:rsidRPr="00000000" w14:paraId="0000034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virtual machine is an instance of a program owned by an user in the hosting operative system and should undergo the restrictions of the user in the hosting OS.</w:t>
      </w: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Let we say that Hastur and Meow are users of the hosting machine, but they did not</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each other to see their directories (no read/write/execute authorization). When each of them run a virtual machine, for the hosting OS those virtual machine are two normal</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programs owned by Hastur and Meow and cannot see the private directory of the other user.This is a restriction due to the hosting OS. It's easy to overcame it: it's enough to give authorization to read/write/execute to a directory or to chose a different directory in which both users can read/write/execute.</w:t>
      </w:r>
    </w:p>
    <w:p w:rsidR="00000000" w:rsidDel="00000000" w:rsidP="00000000" w:rsidRDefault="00000000" w:rsidRPr="00000000" w14:paraId="0000035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likes mouse and Linux fingers. :-)</w:t>
      </w:r>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mean I suggest you to enable Drag &amp; drop to be cosy with the Windows machines and</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Shared folders or to be cosy with Linux. When you will need to be fast with Linux you will feel the need of ssh-keygen and to Generate once SSH Keys to copy files on/from a remote machine without writing password anymore. In this way it functions bash auto-completion remotely too!</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57">
      <w:pPr>
        <w:tabs>
          <w:tab w:val="left" w:pos="1209"/>
        </w:tabs>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screenshots of file sharing process between the Virtual Machine</w:t>
      </w:r>
    </w:p>
    <w:p w:rsidR="00000000" w:rsidDel="00000000" w:rsidP="00000000" w:rsidRDefault="00000000" w:rsidRPr="00000000" w14:paraId="0000035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tabs>
          <w:tab w:val="left" w:pos="108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tab/>
      </w:r>
    </w:p>
    <w:p w:rsidR="00000000" w:rsidDel="00000000" w:rsidP="00000000" w:rsidRDefault="00000000" w:rsidRPr="00000000" w14:paraId="00000361">
      <w:pPr>
        <w:tabs>
          <w:tab w:val="left" w:pos="108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Thus, the procedure for file transfer between virtual machines id tested successfully.</w:t>
      </w: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tl w:val="0"/>
        </w:rPr>
      </w:r>
    </w:p>
    <w:tbl>
      <w:tblPr>
        <w:tblStyle w:val="Table7"/>
        <w:tblW w:w="99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36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7</w:t>
            </w:r>
          </w:p>
        </w:tc>
        <w:tc>
          <w:tcPr>
            <w:vMerge w:val="restart"/>
            <w:vAlign w:val="center"/>
          </w:tcPr>
          <w:bookmarkStart w:colFirst="0" w:colLast="0" w:name="17dp8vu" w:id="10"/>
          <w:bookmarkEnd w:id="10"/>
          <w:p w:rsidR="00000000" w:rsidDel="00000000" w:rsidP="00000000" w:rsidRDefault="00000000" w:rsidRPr="00000000" w14:paraId="0000036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 a procedure to launch virtual machine using trystack</w:t>
            </w:r>
          </w:p>
        </w:tc>
      </w:tr>
      <w:tr>
        <w:trPr>
          <w:cantSplit w:val="0"/>
          <w:trHeight w:val="345" w:hRule="atLeast"/>
          <w:tblHeader w:val="0"/>
        </w:trPr>
        <w:tc>
          <w:tcPr/>
          <w:p w:rsidR="00000000" w:rsidDel="00000000" w:rsidP="00000000" w:rsidRDefault="00000000" w:rsidRPr="00000000" w14:paraId="0000036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12/10/2020</w:t>
            </w:r>
            <w:r w:rsidDel="00000000" w:rsidR="00000000" w:rsidRPr="00000000">
              <w:rPr>
                <w:rtl w:val="0"/>
              </w:rPr>
            </w:r>
          </w:p>
        </w:tc>
        <w:tc>
          <w:tcPr>
            <w:vMerge w:val="continue"/>
            <w:vAlign w:val="center"/>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a procedure to launch virtual machine using trystack (Openstack demo version). </w:t>
      </w:r>
    </w:p>
    <w:p w:rsidR="00000000" w:rsidDel="00000000" w:rsidP="00000000" w:rsidRDefault="00000000" w:rsidRPr="00000000" w14:paraId="0000036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36B">
      <w:pPr>
        <w:spacing w:after="0" w:line="240" w:lineRule="auto"/>
        <w:ind w:firstLine="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b w:val="1"/>
          <w:color w:val="e84f4e"/>
          <w:sz w:val="24"/>
          <w:szCs w:val="24"/>
          <w:rtl w:val="0"/>
        </w:rPr>
        <w:t xml:space="preserve">OpenStack </w:t>
      </w:r>
      <w:r w:rsidDel="00000000" w:rsidR="00000000" w:rsidRPr="00000000">
        <w:rPr>
          <w:rFonts w:ascii="Times New Roman" w:cs="Times New Roman" w:eastAsia="Times New Roman" w:hAnsi="Times New Roman"/>
          <w:color w:val="242424"/>
          <w:sz w:val="24"/>
          <w:szCs w:val="24"/>
          <w:rtl w:val="0"/>
        </w:rPr>
        <w:t xml:space="preserve">is an open-source software cloud computing platform. OpenStack is primarily used</w:t>
      </w:r>
    </w:p>
    <w:p w:rsidR="00000000" w:rsidDel="00000000" w:rsidP="00000000" w:rsidRDefault="00000000" w:rsidRPr="00000000" w14:paraId="0000036C">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for deploying an infrastructure as a service (IaaS) solution like Amazon Web Service (AWS). In</w:t>
      </w:r>
    </w:p>
    <w:p w:rsidR="00000000" w:rsidDel="00000000" w:rsidP="00000000" w:rsidRDefault="00000000" w:rsidRPr="00000000" w14:paraId="0000036D">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other words, you can </w:t>
      </w:r>
      <w:r w:rsidDel="00000000" w:rsidR="00000000" w:rsidRPr="00000000">
        <w:rPr>
          <w:rFonts w:ascii="Times New Roman" w:cs="Times New Roman" w:eastAsia="Times New Roman" w:hAnsi="Times New Roman"/>
          <w:i w:val="1"/>
          <w:color w:val="242424"/>
          <w:sz w:val="24"/>
          <w:szCs w:val="24"/>
          <w:rtl w:val="0"/>
        </w:rPr>
        <w:t xml:space="preserve">make your own AWS </w:t>
      </w:r>
      <w:r w:rsidDel="00000000" w:rsidR="00000000" w:rsidRPr="00000000">
        <w:rPr>
          <w:rFonts w:ascii="Times New Roman" w:cs="Times New Roman" w:eastAsia="Times New Roman" w:hAnsi="Times New Roman"/>
          <w:color w:val="242424"/>
          <w:sz w:val="24"/>
          <w:szCs w:val="24"/>
          <w:rtl w:val="0"/>
        </w:rPr>
        <w:t xml:space="preserve">by using OpenStack. If you want to try out</w:t>
      </w:r>
    </w:p>
    <w:p w:rsidR="00000000" w:rsidDel="00000000" w:rsidP="00000000" w:rsidRDefault="00000000" w:rsidRPr="00000000" w14:paraId="0000036E">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OpenStack, </w:t>
      </w:r>
      <w:r w:rsidDel="00000000" w:rsidR="00000000" w:rsidRPr="00000000">
        <w:rPr>
          <w:rFonts w:ascii="Times New Roman" w:cs="Times New Roman" w:eastAsia="Times New Roman" w:hAnsi="Times New Roman"/>
          <w:b w:val="1"/>
          <w:color w:val="e84f4e"/>
          <w:sz w:val="24"/>
          <w:szCs w:val="24"/>
          <w:rtl w:val="0"/>
        </w:rPr>
        <w:t xml:space="preserve">TryStack </w:t>
      </w:r>
      <w:r w:rsidDel="00000000" w:rsidR="00000000" w:rsidRPr="00000000">
        <w:rPr>
          <w:rFonts w:ascii="Times New Roman" w:cs="Times New Roman" w:eastAsia="Times New Roman" w:hAnsi="Times New Roman"/>
          <w:color w:val="242424"/>
          <w:sz w:val="24"/>
          <w:szCs w:val="24"/>
          <w:rtl w:val="0"/>
        </w:rPr>
        <w:t xml:space="preserve">is the easiest and free way to do it.</w:t>
      </w:r>
    </w:p>
    <w:p w:rsidR="00000000" w:rsidDel="00000000" w:rsidP="00000000" w:rsidRDefault="00000000" w:rsidRPr="00000000" w14:paraId="0000036F">
      <w:pPr>
        <w:spacing w:after="0" w:line="240" w:lineRule="auto"/>
        <w:ind w:firstLine="720"/>
        <w:rPr>
          <w:rFonts w:ascii="Times New Roman" w:cs="Times New Roman" w:eastAsia="Times New Roman" w:hAnsi="Times New Roman"/>
          <w:color w:val="e84f4e"/>
          <w:sz w:val="24"/>
          <w:szCs w:val="24"/>
        </w:rPr>
      </w:pPr>
      <w:r w:rsidDel="00000000" w:rsidR="00000000" w:rsidRPr="00000000">
        <w:rPr>
          <w:rFonts w:ascii="Times New Roman" w:cs="Times New Roman" w:eastAsia="Times New Roman" w:hAnsi="Times New Roman"/>
          <w:color w:val="242424"/>
          <w:sz w:val="24"/>
          <w:szCs w:val="24"/>
          <w:rtl w:val="0"/>
        </w:rPr>
        <w:t xml:space="preserve">In order to try OpenStack in TryStack, you must register yourself by joining </w:t>
      </w:r>
      <w:r w:rsidDel="00000000" w:rsidR="00000000" w:rsidRPr="00000000">
        <w:rPr>
          <w:rFonts w:ascii="Times New Roman" w:cs="Times New Roman" w:eastAsia="Times New Roman" w:hAnsi="Times New Roman"/>
          <w:color w:val="e84f4e"/>
          <w:sz w:val="24"/>
          <w:szCs w:val="24"/>
          <w:rtl w:val="0"/>
        </w:rPr>
        <w:t xml:space="preserve">TryStack Facebook</w:t>
      </w:r>
    </w:p>
    <w:p w:rsidR="00000000" w:rsidDel="00000000" w:rsidP="00000000" w:rsidRDefault="00000000" w:rsidRPr="00000000" w14:paraId="00000370">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e84f4e"/>
          <w:sz w:val="24"/>
          <w:szCs w:val="24"/>
          <w:rtl w:val="0"/>
        </w:rPr>
        <w:t xml:space="preserve">Group</w:t>
      </w:r>
      <w:r w:rsidDel="00000000" w:rsidR="00000000" w:rsidRPr="00000000">
        <w:rPr>
          <w:rFonts w:ascii="Times New Roman" w:cs="Times New Roman" w:eastAsia="Times New Roman" w:hAnsi="Times New Roman"/>
          <w:color w:val="242424"/>
          <w:sz w:val="24"/>
          <w:szCs w:val="24"/>
          <w:rtl w:val="0"/>
        </w:rPr>
        <w:t xml:space="preserve">. The acceptance of group needs a couple days because it’s approved manually. After you have been accepted in the TryStack Group, you can log in TryStack.</w:t>
      </w:r>
    </w:p>
    <w:p w:rsidR="00000000" w:rsidDel="00000000" w:rsidP="00000000" w:rsidRDefault="00000000" w:rsidRPr="00000000" w14:paraId="00000371">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-1659</wp:posOffset>
            </wp:positionV>
            <wp:extent cx="5941060" cy="2989385"/>
            <wp:effectExtent b="0" l="0" r="0" t="0"/>
            <wp:wrapNone/>
            <wp:docPr id="53"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941060" cy="2989385"/>
                    </a:xfrm>
                    <a:prstGeom prst="rect"/>
                    <a:ln/>
                  </pic:spPr>
                </pic:pic>
              </a:graphicData>
            </a:graphic>
          </wp:anchor>
        </w:drawing>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TryStack.org Homepage</w:t>
      </w:r>
    </w:p>
    <w:p w:rsidR="00000000" w:rsidDel="00000000" w:rsidP="00000000" w:rsidRDefault="00000000" w:rsidRPr="00000000" w14:paraId="0000037D">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 assume that you already join to the Facebook Group and login to the dashboard. After you log</w:t>
      </w:r>
    </w:p>
    <w:p w:rsidR="00000000" w:rsidDel="00000000" w:rsidP="00000000" w:rsidRDefault="00000000" w:rsidRPr="00000000" w14:paraId="0000037E">
      <w:pP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in  to the TryStack, you will see the Compute Dashboard like:</w:t>
      </w:r>
      <w:r w:rsidDel="00000000" w:rsidR="00000000" w:rsidRPr="00000000">
        <w:drawing>
          <wp:anchor allowOverlap="1" behindDoc="0" distB="0" distT="0" distL="114300" distR="114300" hidden="0" layoutInCell="1" locked="0" relativeHeight="0" simplePos="0">
            <wp:simplePos x="0" y="0"/>
            <wp:positionH relativeFrom="column">
              <wp:posOffset>90416</wp:posOffset>
            </wp:positionH>
            <wp:positionV relativeFrom="paragraph">
              <wp:posOffset>248235</wp:posOffset>
            </wp:positionV>
            <wp:extent cx="5962721" cy="2465467"/>
            <wp:effectExtent b="0" l="0" r="0" t="0"/>
            <wp:wrapNone/>
            <wp:docPr id="15"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62721" cy="2465467"/>
                    </a:xfrm>
                    <a:prstGeom prst="rect"/>
                    <a:ln/>
                  </pic:spPr>
                </pic:pic>
              </a:graphicData>
            </a:graphic>
          </wp:anchor>
        </w:drawing>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jc w:val="righ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288339</wp:posOffset>
            </wp:positionV>
            <wp:extent cx="5954788" cy="3514041"/>
            <wp:effectExtent b="0" l="0" r="0" t="0"/>
            <wp:wrapNone/>
            <wp:docPr id="13"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954788" cy="3514041"/>
                    </a:xfrm>
                    <a:prstGeom prst="rect"/>
                    <a:ln/>
                  </pic:spPr>
                </pic:pic>
              </a:graphicData>
            </a:graphic>
          </wp:anchor>
        </w:drawing>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see from the image above, the instance will be connected to a local network and the local</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will be connected to internet.</w:t>
      </w:r>
    </w:p>
    <w:p w:rsidR="00000000" w:rsidDel="00000000" w:rsidP="00000000" w:rsidRDefault="00000000" w:rsidRPr="00000000" w14:paraId="00000396">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1: Create Network</w:t>
      </w:r>
    </w:p>
    <w:p w:rsidR="00000000" w:rsidDel="00000000" w:rsidP="00000000" w:rsidRDefault="00000000" w:rsidRPr="00000000" w14:paraId="00000397">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Network? Yes, the network in here is our own local network. So, your instances will be not</w:t>
      </w:r>
    </w:p>
    <w:p w:rsidR="00000000" w:rsidDel="00000000" w:rsidP="00000000" w:rsidRDefault="00000000" w:rsidRPr="00000000" w14:paraId="00000398">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mixed up with the others. You can imagine this as your own LAN (Local Area Network) in the</w:t>
      </w:r>
    </w:p>
    <w:p w:rsidR="00000000" w:rsidDel="00000000" w:rsidP="00000000" w:rsidRDefault="00000000" w:rsidRPr="00000000" w14:paraId="00000399">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cloud.</w:t>
      </w:r>
    </w:p>
    <w:p w:rsidR="00000000" w:rsidDel="00000000" w:rsidP="00000000" w:rsidRDefault="00000000" w:rsidRPr="00000000" w14:paraId="0000039A">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Network &gt; Networks </w:t>
      </w:r>
      <w:r w:rsidDel="00000000" w:rsidR="00000000" w:rsidRPr="00000000">
        <w:rPr>
          <w:rFonts w:ascii="Times New Roman" w:cs="Times New Roman" w:eastAsia="Times New Roman" w:hAnsi="Times New Roman"/>
          <w:color w:val="242424"/>
          <w:sz w:val="24"/>
          <w:szCs w:val="24"/>
          <w:rtl w:val="0"/>
        </w:rPr>
        <w:t xml:space="preserve">and then click </w:t>
      </w:r>
      <w:r w:rsidDel="00000000" w:rsidR="00000000" w:rsidRPr="00000000">
        <w:rPr>
          <w:rFonts w:ascii="Times New Roman" w:cs="Times New Roman" w:eastAsia="Times New Roman" w:hAnsi="Times New Roman"/>
          <w:b w:val="1"/>
          <w:color w:val="242424"/>
          <w:sz w:val="24"/>
          <w:szCs w:val="24"/>
          <w:rtl w:val="0"/>
        </w:rPr>
        <w:t xml:space="preserve">Create Network</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9B">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w:t>
      </w:r>
      <w:r w:rsidDel="00000000" w:rsidR="00000000" w:rsidRPr="00000000">
        <w:rPr>
          <w:rFonts w:ascii="Times New Roman" w:cs="Times New Roman" w:eastAsia="Times New Roman" w:hAnsi="Times New Roman"/>
          <w:b w:val="1"/>
          <w:color w:val="242424"/>
          <w:sz w:val="24"/>
          <w:szCs w:val="24"/>
          <w:rtl w:val="0"/>
        </w:rPr>
        <w:t xml:space="preserve">Network </w:t>
      </w:r>
      <w:r w:rsidDel="00000000" w:rsidR="00000000" w:rsidRPr="00000000">
        <w:rPr>
          <w:rFonts w:ascii="Times New Roman" w:cs="Times New Roman" w:eastAsia="Times New Roman" w:hAnsi="Times New Roman"/>
          <w:color w:val="242424"/>
          <w:sz w:val="24"/>
          <w:szCs w:val="24"/>
          <w:rtl w:val="0"/>
        </w:rPr>
        <w:t xml:space="preserve">tab, fill </w:t>
      </w:r>
      <w:r w:rsidDel="00000000" w:rsidR="00000000" w:rsidRPr="00000000">
        <w:rPr>
          <w:rFonts w:ascii="Times New Roman" w:cs="Times New Roman" w:eastAsia="Times New Roman" w:hAnsi="Times New Roman"/>
          <w:b w:val="1"/>
          <w:color w:val="242424"/>
          <w:sz w:val="24"/>
          <w:szCs w:val="24"/>
          <w:rtl w:val="0"/>
        </w:rPr>
        <w:t xml:space="preserve">Network Name </w:t>
      </w:r>
      <w:r w:rsidDel="00000000" w:rsidR="00000000" w:rsidRPr="00000000">
        <w:rPr>
          <w:rFonts w:ascii="Times New Roman" w:cs="Times New Roman" w:eastAsia="Times New Roman" w:hAnsi="Times New Roman"/>
          <w:color w:val="242424"/>
          <w:sz w:val="24"/>
          <w:szCs w:val="24"/>
          <w:rtl w:val="0"/>
        </w:rPr>
        <w:t xml:space="preserve">for example internal and then click </w:t>
      </w:r>
      <w:r w:rsidDel="00000000" w:rsidR="00000000" w:rsidRPr="00000000">
        <w:rPr>
          <w:rFonts w:ascii="Times New Roman" w:cs="Times New Roman" w:eastAsia="Times New Roman" w:hAnsi="Times New Roman"/>
          <w:b w:val="1"/>
          <w:color w:val="242424"/>
          <w:sz w:val="24"/>
          <w:szCs w:val="24"/>
          <w:rtl w:val="0"/>
        </w:rPr>
        <w:t xml:space="preserve">Next</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9C">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In </w:t>
      </w:r>
      <w:r w:rsidDel="00000000" w:rsidR="00000000" w:rsidRPr="00000000">
        <w:rPr>
          <w:rFonts w:ascii="Times New Roman" w:cs="Times New Roman" w:eastAsia="Times New Roman" w:hAnsi="Times New Roman"/>
          <w:b w:val="1"/>
          <w:color w:val="242424"/>
          <w:sz w:val="24"/>
          <w:szCs w:val="24"/>
          <w:rtl w:val="0"/>
        </w:rPr>
        <w:t xml:space="preserve">Subnet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9D">
      <w:pPr>
        <w:spacing w:after="0" w:line="240" w:lineRule="auto"/>
        <w:ind w:left="284" w:firstLine="0"/>
        <w:rPr>
          <w:rFonts w:ascii="Times New Roman" w:cs="Times New Roman" w:eastAsia="Times New Roman" w:hAnsi="Times New Roman"/>
          <w:color w:val="e84f4e"/>
          <w:sz w:val="24"/>
          <w:szCs w:val="24"/>
        </w:rPr>
      </w:pPr>
      <w:r w:rsidDel="00000000" w:rsidR="00000000" w:rsidRPr="00000000">
        <w:rPr>
          <w:rFonts w:ascii="Times New Roman" w:cs="Times New Roman" w:eastAsia="Times New Roman" w:hAnsi="Times New Roman"/>
          <w:color w:val="242424"/>
          <w:sz w:val="24"/>
          <w:szCs w:val="24"/>
          <w:rtl w:val="0"/>
        </w:rPr>
        <w:t xml:space="preserve">1. Fill </w:t>
      </w:r>
      <w:r w:rsidDel="00000000" w:rsidR="00000000" w:rsidRPr="00000000">
        <w:rPr>
          <w:rFonts w:ascii="Times New Roman" w:cs="Times New Roman" w:eastAsia="Times New Roman" w:hAnsi="Times New Roman"/>
          <w:b w:val="1"/>
          <w:color w:val="242424"/>
          <w:sz w:val="24"/>
          <w:szCs w:val="24"/>
          <w:rtl w:val="0"/>
        </w:rPr>
        <w:t xml:space="preserve">Network Address </w:t>
      </w:r>
      <w:r w:rsidDel="00000000" w:rsidR="00000000" w:rsidRPr="00000000">
        <w:rPr>
          <w:rFonts w:ascii="Times New Roman" w:cs="Times New Roman" w:eastAsia="Times New Roman" w:hAnsi="Times New Roman"/>
          <w:color w:val="242424"/>
          <w:sz w:val="24"/>
          <w:szCs w:val="24"/>
          <w:rtl w:val="0"/>
        </w:rPr>
        <w:t xml:space="preserve">with appropriate CIDR, for example 192.168.1.0/24. Use </w:t>
      </w:r>
      <w:r w:rsidDel="00000000" w:rsidR="00000000" w:rsidRPr="00000000">
        <w:rPr>
          <w:rFonts w:ascii="Times New Roman" w:cs="Times New Roman" w:eastAsia="Times New Roman" w:hAnsi="Times New Roman"/>
          <w:color w:val="e84f4e"/>
          <w:sz w:val="24"/>
          <w:szCs w:val="24"/>
          <w:rtl w:val="0"/>
        </w:rPr>
        <w:t xml:space="preserve">private</w:t>
      </w:r>
    </w:p>
    <w:p w:rsidR="00000000" w:rsidDel="00000000" w:rsidP="00000000" w:rsidRDefault="00000000" w:rsidRPr="00000000" w14:paraId="0000039E">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e84f4e"/>
          <w:sz w:val="24"/>
          <w:szCs w:val="24"/>
          <w:rtl w:val="0"/>
        </w:rPr>
        <w:t xml:space="preserve">network CIDR block </w:t>
      </w:r>
      <w:r w:rsidDel="00000000" w:rsidR="00000000" w:rsidRPr="00000000">
        <w:rPr>
          <w:rFonts w:ascii="Times New Roman" w:cs="Times New Roman" w:eastAsia="Times New Roman" w:hAnsi="Times New Roman"/>
          <w:color w:val="242424"/>
          <w:sz w:val="24"/>
          <w:szCs w:val="24"/>
          <w:rtl w:val="0"/>
        </w:rPr>
        <w:t xml:space="preserve">as the best practice.</w:t>
      </w:r>
    </w:p>
    <w:p w:rsidR="00000000" w:rsidDel="00000000" w:rsidP="00000000" w:rsidRDefault="00000000" w:rsidRPr="00000000" w14:paraId="0000039F">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Select </w:t>
      </w:r>
      <w:r w:rsidDel="00000000" w:rsidR="00000000" w:rsidRPr="00000000">
        <w:rPr>
          <w:rFonts w:ascii="Times New Roman" w:cs="Times New Roman" w:eastAsia="Times New Roman" w:hAnsi="Times New Roman"/>
          <w:b w:val="1"/>
          <w:color w:val="242424"/>
          <w:sz w:val="24"/>
          <w:szCs w:val="24"/>
          <w:rtl w:val="0"/>
        </w:rPr>
        <w:t xml:space="preserve">IP Version </w:t>
      </w:r>
      <w:r w:rsidDel="00000000" w:rsidR="00000000" w:rsidRPr="00000000">
        <w:rPr>
          <w:rFonts w:ascii="Times New Roman" w:cs="Times New Roman" w:eastAsia="Times New Roman" w:hAnsi="Times New Roman"/>
          <w:color w:val="242424"/>
          <w:sz w:val="24"/>
          <w:szCs w:val="24"/>
          <w:rtl w:val="0"/>
        </w:rPr>
        <w:t xml:space="preserve">with appropriate IP version, in this case IPv4.</w:t>
      </w:r>
    </w:p>
    <w:p w:rsidR="00000000" w:rsidDel="00000000" w:rsidP="00000000" w:rsidRDefault="00000000" w:rsidRPr="00000000" w14:paraId="000003A0">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Click </w:t>
      </w:r>
      <w:r w:rsidDel="00000000" w:rsidR="00000000" w:rsidRPr="00000000">
        <w:rPr>
          <w:rFonts w:ascii="Times New Roman" w:cs="Times New Roman" w:eastAsia="Times New Roman" w:hAnsi="Times New Roman"/>
          <w:b w:val="1"/>
          <w:color w:val="242424"/>
          <w:sz w:val="24"/>
          <w:szCs w:val="24"/>
          <w:rtl w:val="0"/>
        </w:rPr>
        <w:t xml:space="preserve">Next</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1">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In </w:t>
      </w:r>
      <w:r w:rsidDel="00000000" w:rsidR="00000000" w:rsidRPr="00000000">
        <w:rPr>
          <w:rFonts w:ascii="Times New Roman" w:cs="Times New Roman" w:eastAsia="Times New Roman" w:hAnsi="Times New Roman"/>
          <w:b w:val="1"/>
          <w:color w:val="242424"/>
          <w:sz w:val="24"/>
          <w:szCs w:val="24"/>
          <w:rtl w:val="0"/>
        </w:rPr>
        <w:t xml:space="preserve">Subnet Details </w:t>
      </w:r>
      <w:r w:rsidDel="00000000" w:rsidR="00000000" w:rsidRPr="00000000">
        <w:rPr>
          <w:rFonts w:ascii="Times New Roman" w:cs="Times New Roman" w:eastAsia="Times New Roman" w:hAnsi="Times New Roman"/>
          <w:color w:val="242424"/>
          <w:sz w:val="24"/>
          <w:szCs w:val="24"/>
          <w:rtl w:val="0"/>
        </w:rPr>
        <w:t xml:space="preserve">tab, fill </w:t>
      </w:r>
      <w:r w:rsidDel="00000000" w:rsidR="00000000" w:rsidRPr="00000000">
        <w:rPr>
          <w:rFonts w:ascii="Times New Roman" w:cs="Times New Roman" w:eastAsia="Times New Roman" w:hAnsi="Times New Roman"/>
          <w:b w:val="1"/>
          <w:color w:val="242424"/>
          <w:sz w:val="24"/>
          <w:szCs w:val="24"/>
          <w:rtl w:val="0"/>
        </w:rPr>
        <w:t xml:space="preserve">DNS Name Servers </w:t>
      </w:r>
      <w:r w:rsidDel="00000000" w:rsidR="00000000" w:rsidRPr="00000000">
        <w:rPr>
          <w:rFonts w:ascii="Times New Roman" w:cs="Times New Roman" w:eastAsia="Times New Roman" w:hAnsi="Times New Roman"/>
          <w:color w:val="242424"/>
          <w:sz w:val="24"/>
          <w:szCs w:val="24"/>
          <w:rtl w:val="0"/>
        </w:rPr>
        <w:t xml:space="preserve">with 8.8.8.8 (Google DNS) and then</w:t>
      </w:r>
    </w:p>
    <w:p w:rsidR="00000000" w:rsidDel="00000000" w:rsidP="00000000" w:rsidRDefault="00000000" w:rsidRPr="00000000" w14:paraId="000003A2">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click </w:t>
      </w:r>
      <w:r w:rsidDel="00000000" w:rsidR="00000000" w:rsidRPr="00000000">
        <w:rPr>
          <w:rFonts w:ascii="Times New Roman" w:cs="Times New Roman" w:eastAsia="Times New Roman" w:hAnsi="Times New Roman"/>
          <w:b w:val="1"/>
          <w:color w:val="242424"/>
          <w:sz w:val="24"/>
          <w:szCs w:val="24"/>
          <w:rtl w:val="0"/>
        </w:rPr>
        <w:t xml:space="preserve">Create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3">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2: Create Instance</w:t>
      </w:r>
    </w:p>
    <w:p w:rsidR="00000000" w:rsidDel="00000000" w:rsidP="00000000" w:rsidRDefault="00000000" w:rsidRPr="00000000" w14:paraId="000003A4">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Now, we will create an instance. The instance is a virtual machine in the cloud, like AWS EC2.</w:t>
      </w:r>
    </w:p>
    <w:p w:rsidR="00000000" w:rsidDel="00000000" w:rsidP="00000000" w:rsidRDefault="00000000" w:rsidRPr="00000000" w14:paraId="000003A5">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You need the instance to connect to the network that we just created in the previous step.</w:t>
      </w:r>
    </w:p>
    <w:p w:rsidR="00000000" w:rsidDel="00000000" w:rsidP="00000000" w:rsidRDefault="00000000" w:rsidRPr="00000000" w14:paraId="000003A6">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Compute &gt; Instances </w:t>
      </w:r>
      <w:r w:rsidDel="00000000" w:rsidR="00000000" w:rsidRPr="00000000">
        <w:rPr>
          <w:rFonts w:ascii="Times New Roman" w:cs="Times New Roman" w:eastAsia="Times New Roman" w:hAnsi="Times New Roman"/>
          <w:color w:val="242424"/>
          <w:sz w:val="24"/>
          <w:szCs w:val="24"/>
          <w:rtl w:val="0"/>
        </w:rPr>
        <w:t xml:space="preserve">and then click </w:t>
      </w:r>
      <w:r w:rsidDel="00000000" w:rsidR="00000000" w:rsidRPr="00000000">
        <w:rPr>
          <w:rFonts w:ascii="Times New Roman" w:cs="Times New Roman" w:eastAsia="Times New Roman" w:hAnsi="Times New Roman"/>
          <w:b w:val="1"/>
          <w:color w:val="242424"/>
          <w:sz w:val="24"/>
          <w:szCs w:val="24"/>
          <w:rtl w:val="0"/>
        </w:rPr>
        <w:t xml:space="preserve">Launch Instance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7">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w:t>
      </w:r>
      <w:r w:rsidDel="00000000" w:rsidR="00000000" w:rsidRPr="00000000">
        <w:rPr>
          <w:rFonts w:ascii="Times New Roman" w:cs="Times New Roman" w:eastAsia="Times New Roman" w:hAnsi="Times New Roman"/>
          <w:b w:val="1"/>
          <w:color w:val="242424"/>
          <w:sz w:val="24"/>
          <w:szCs w:val="24"/>
          <w:rtl w:val="0"/>
        </w:rPr>
        <w:t xml:space="preserve">Details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A8">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Fill </w:t>
      </w:r>
      <w:r w:rsidDel="00000000" w:rsidR="00000000" w:rsidRPr="00000000">
        <w:rPr>
          <w:rFonts w:ascii="Times New Roman" w:cs="Times New Roman" w:eastAsia="Times New Roman" w:hAnsi="Times New Roman"/>
          <w:b w:val="1"/>
          <w:color w:val="242424"/>
          <w:sz w:val="24"/>
          <w:szCs w:val="24"/>
          <w:rtl w:val="0"/>
        </w:rPr>
        <w:t xml:space="preserve">Instance Name</w:t>
      </w:r>
      <w:r w:rsidDel="00000000" w:rsidR="00000000" w:rsidRPr="00000000">
        <w:rPr>
          <w:rFonts w:ascii="Times New Roman" w:cs="Times New Roman" w:eastAsia="Times New Roman" w:hAnsi="Times New Roman"/>
          <w:color w:val="242424"/>
          <w:sz w:val="24"/>
          <w:szCs w:val="24"/>
          <w:rtl w:val="0"/>
        </w:rPr>
        <w:t xml:space="preserve">, for example Ubuntu 1.</w:t>
      </w:r>
    </w:p>
    <w:p w:rsidR="00000000" w:rsidDel="00000000" w:rsidP="00000000" w:rsidRDefault="00000000" w:rsidRPr="00000000" w14:paraId="000003A9">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Select </w:t>
      </w:r>
      <w:r w:rsidDel="00000000" w:rsidR="00000000" w:rsidRPr="00000000">
        <w:rPr>
          <w:rFonts w:ascii="Times New Roman" w:cs="Times New Roman" w:eastAsia="Times New Roman" w:hAnsi="Times New Roman"/>
          <w:b w:val="1"/>
          <w:color w:val="242424"/>
          <w:sz w:val="24"/>
          <w:szCs w:val="24"/>
          <w:rtl w:val="0"/>
        </w:rPr>
        <w:t xml:space="preserve">Flavor</w:t>
      </w:r>
      <w:r w:rsidDel="00000000" w:rsidR="00000000" w:rsidRPr="00000000">
        <w:rPr>
          <w:rFonts w:ascii="Times New Roman" w:cs="Times New Roman" w:eastAsia="Times New Roman" w:hAnsi="Times New Roman"/>
          <w:color w:val="242424"/>
          <w:sz w:val="24"/>
          <w:szCs w:val="24"/>
          <w:rtl w:val="0"/>
        </w:rPr>
        <w:t xml:space="preserve">, for example m1.medium.</w:t>
      </w:r>
    </w:p>
    <w:p w:rsidR="00000000" w:rsidDel="00000000" w:rsidP="00000000" w:rsidRDefault="00000000" w:rsidRPr="00000000" w14:paraId="000003AA">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Fill </w:t>
      </w:r>
      <w:r w:rsidDel="00000000" w:rsidR="00000000" w:rsidRPr="00000000">
        <w:rPr>
          <w:rFonts w:ascii="Times New Roman" w:cs="Times New Roman" w:eastAsia="Times New Roman" w:hAnsi="Times New Roman"/>
          <w:b w:val="1"/>
          <w:color w:val="242424"/>
          <w:sz w:val="24"/>
          <w:szCs w:val="24"/>
          <w:rtl w:val="0"/>
        </w:rPr>
        <w:t xml:space="preserve">Instance Count </w:t>
      </w:r>
      <w:r w:rsidDel="00000000" w:rsidR="00000000" w:rsidRPr="00000000">
        <w:rPr>
          <w:rFonts w:ascii="Times New Roman" w:cs="Times New Roman" w:eastAsia="Times New Roman" w:hAnsi="Times New Roman"/>
          <w:color w:val="242424"/>
          <w:sz w:val="24"/>
          <w:szCs w:val="24"/>
          <w:rtl w:val="0"/>
        </w:rPr>
        <w:t xml:space="preserve">with </w:t>
      </w:r>
      <w:r w:rsidDel="00000000" w:rsidR="00000000" w:rsidRPr="00000000">
        <w:rPr>
          <w:rFonts w:ascii="Times New Roman" w:cs="Times New Roman" w:eastAsia="Times New Roman" w:hAnsi="Times New Roman"/>
          <w:b w:val="1"/>
          <w:color w:val="242424"/>
          <w:sz w:val="24"/>
          <w:szCs w:val="24"/>
          <w:rtl w:val="0"/>
        </w:rPr>
        <w:t xml:space="preserve">1</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B">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Select </w:t>
      </w:r>
      <w:r w:rsidDel="00000000" w:rsidR="00000000" w:rsidRPr="00000000">
        <w:rPr>
          <w:rFonts w:ascii="Times New Roman" w:cs="Times New Roman" w:eastAsia="Times New Roman" w:hAnsi="Times New Roman"/>
          <w:b w:val="1"/>
          <w:color w:val="242424"/>
          <w:sz w:val="24"/>
          <w:szCs w:val="24"/>
          <w:rtl w:val="0"/>
        </w:rPr>
        <w:t xml:space="preserve">Instance Boot Source </w:t>
      </w:r>
      <w:r w:rsidDel="00000000" w:rsidR="00000000" w:rsidRPr="00000000">
        <w:rPr>
          <w:rFonts w:ascii="Times New Roman" w:cs="Times New Roman" w:eastAsia="Times New Roman" w:hAnsi="Times New Roman"/>
          <w:color w:val="242424"/>
          <w:sz w:val="24"/>
          <w:szCs w:val="24"/>
          <w:rtl w:val="0"/>
        </w:rPr>
        <w:t xml:space="preserve">with </w:t>
      </w:r>
      <w:r w:rsidDel="00000000" w:rsidR="00000000" w:rsidRPr="00000000">
        <w:rPr>
          <w:rFonts w:ascii="Times New Roman" w:cs="Times New Roman" w:eastAsia="Times New Roman" w:hAnsi="Times New Roman"/>
          <w:b w:val="1"/>
          <w:color w:val="242424"/>
          <w:sz w:val="24"/>
          <w:szCs w:val="24"/>
          <w:rtl w:val="0"/>
        </w:rPr>
        <w:t xml:space="preserve">Boot from Image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C">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Select </w:t>
      </w:r>
      <w:r w:rsidDel="00000000" w:rsidR="00000000" w:rsidRPr="00000000">
        <w:rPr>
          <w:rFonts w:ascii="Times New Roman" w:cs="Times New Roman" w:eastAsia="Times New Roman" w:hAnsi="Times New Roman"/>
          <w:b w:val="1"/>
          <w:color w:val="242424"/>
          <w:sz w:val="24"/>
          <w:szCs w:val="24"/>
          <w:rtl w:val="0"/>
        </w:rPr>
        <w:t xml:space="preserve">Image Name </w:t>
      </w:r>
      <w:r w:rsidDel="00000000" w:rsidR="00000000" w:rsidRPr="00000000">
        <w:rPr>
          <w:rFonts w:ascii="Times New Roman" w:cs="Times New Roman" w:eastAsia="Times New Roman" w:hAnsi="Times New Roman"/>
          <w:color w:val="242424"/>
          <w:sz w:val="24"/>
          <w:szCs w:val="24"/>
          <w:rtl w:val="0"/>
        </w:rPr>
        <w:t xml:space="preserve">with </w:t>
      </w:r>
      <w:r w:rsidDel="00000000" w:rsidR="00000000" w:rsidRPr="00000000">
        <w:rPr>
          <w:rFonts w:ascii="Times New Roman" w:cs="Times New Roman" w:eastAsia="Times New Roman" w:hAnsi="Times New Roman"/>
          <w:b w:val="1"/>
          <w:color w:val="242424"/>
          <w:sz w:val="24"/>
          <w:szCs w:val="24"/>
          <w:rtl w:val="0"/>
        </w:rPr>
        <w:t xml:space="preserve">Ubuntu 14.04 amd64 (243.7 MB) </w:t>
      </w:r>
      <w:r w:rsidDel="00000000" w:rsidR="00000000" w:rsidRPr="00000000">
        <w:rPr>
          <w:rFonts w:ascii="Times New Roman" w:cs="Times New Roman" w:eastAsia="Times New Roman" w:hAnsi="Times New Roman"/>
          <w:color w:val="242424"/>
          <w:sz w:val="24"/>
          <w:szCs w:val="24"/>
          <w:rtl w:val="0"/>
        </w:rPr>
        <w:t xml:space="preserve">if you want install Ubuntu</w:t>
      </w:r>
    </w:p>
    <w:p w:rsidR="00000000" w:rsidDel="00000000" w:rsidP="00000000" w:rsidRDefault="00000000" w:rsidRPr="00000000" w14:paraId="000003AD">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14.04 in your virtual machine.</w:t>
      </w:r>
    </w:p>
    <w:p w:rsidR="00000000" w:rsidDel="00000000" w:rsidP="00000000" w:rsidRDefault="00000000" w:rsidRPr="00000000" w14:paraId="000003AE">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  3</w:t>
      </w:r>
      <w:r w:rsidDel="00000000" w:rsidR="00000000" w:rsidRPr="00000000">
        <w:rPr>
          <w:rFonts w:ascii="Times New Roman" w:cs="Times New Roman" w:eastAsia="Times New Roman" w:hAnsi="Times New Roman"/>
          <w:color w:val="242424"/>
          <w:sz w:val="24"/>
          <w:szCs w:val="24"/>
          <w:rtl w:val="0"/>
        </w:rPr>
        <w:t xml:space="preserve">. In </w:t>
      </w:r>
      <w:r w:rsidDel="00000000" w:rsidR="00000000" w:rsidRPr="00000000">
        <w:rPr>
          <w:rFonts w:ascii="Times New Roman" w:cs="Times New Roman" w:eastAsia="Times New Roman" w:hAnsi="Times New Roman"/>
          <w:b w:val="1"/>
          <w:color w:val="242424"/>
          <w:sz w:val="24"/>
          <w:szCs w:val="24"/>
          <w:rtl w:val="0"/>
        </w:rPr>
        <w:t xml:space="preserve">Access &amp; Security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AF">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Click [</w:t>
      </w:r>
      <w:r w:rsidDel="00000000" w:rsidR="00000000" w:rsidRPr="00000000">
        <w:rPr>
          <w:rFonts w:ascii="Times New Roman" w:cs="Times New Roman" w:eastAsia="Times New Roman" w:hAnsi="Times New Roman"/>
          <w:b w:val="1"/>
          <w:color w:val="242424"/>
          <w:sz w:val="24"/>
          <w:szCs w:val="24"/>
          <w:rtl w:val="0"/>
        </w:rPr>
        <w:t xml:space="preserve">+</w:t>
      </w:r>
      <w:r w:rsidDel="00000000" w:rsidR="00000000" w:rsidRPr="00000000">
        <w:rPr>
          <w:rFonts w:ascii="Times New Roman" w:cs="Times New Roman" w:eastAsia="Times New Roman" w:hAnsi="Times New Roman"/>
          <w:color w:val="242424"/>
          <w:sz w:val="24"/>
          <w:szCs w:val="24"/>
          <w:rtl w:val="0"/>
        </w:rPr>
        <w:t xml:space="preserve">] button of </w:t>
      </w:r>
      <w:r w:rsidDel="00000000" w:rsidR="00000000" w:rsidRPr="00000000">
        <w:rPr>
          <w:rFonts w:ascii="Times New Roman" w:cs="Times New Roman" w:eastAsia="Times New Roman" w:hAnsi="Times New Roman"/>
          <w:b w:val="1"/>
          <w:color w:val="242424"/>
          <w:sz w:val="24"/>
          <w:szCs w:val="24"/>
          <w:rtl w:val="0"/>
        </w:rPr>
        <w:t xml:space="preserve">Key Pair </w:t>
      </w:r>
      <w:r w:rsidDel="00000000" w:rsidR="00000000" w:rsidRPr="00000000">
        <w:rPr>
          <w:rFonts w:ascii="Times New Roman" w:cs="Times New Roman" w:eastAsia="Times New Roman" w:hAnsi="Times New Roman"/>
          <w:color w:val="242424"/>
          <w:sz w:val="24"/>
          <w:szCs w:val="24"/>
          <w:rtl w:val="0"/>
        </w:rPr>
        <w:t xml:space="preserve">to import key pair. This key pair is a public and private key that</w:t>
      </w:r>
    </w:p>
    <w:p w:rsidR="00000000" w:rsidDel="00000000" w:rsidP="00000000" w:rsidRDefault="00000000" w:rsidRPr="00000000" w14:paraId="000003B0">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will use to connect to the instance from our machine.</w:t>
      </w:r>
    </w:p>
    <w:p w:rsidR="00000000" w:rsidDel="00000000" w:rsidP="00000000" w:rsidRDefault="00000000" w:rsidRPr="00000000" w14:paraId="000003B1">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w:t>
      </w:r>
      <w:r w:rsidDel="00000000" w:rsidR="00000000" w:rsidRPr="00000000">
        <w:rPr>
          <w:rFonts w:ascii="Times New Roman" w:cs="Times New Roman" w:eastAsia="Times New Roman" w:hAnsi="Times New Roman"/>
          <w:b w:val="1"/>
          <w:color w:val="242424"/>
          <w:sz w:val="24"/>
          <w:szCs w:val="24"/>
          <w:rtl w:val="0"/>
        </w:rPr>
        <w:t xml:space="preserve">Import Key Pair </w:t>
      </w:r>
      <w:r w:rsidDel="00000000" w:rsidR="00000000" w:rsidRPr="00000000">
        <w:rPr>
          <w:rFonts w:ascii="Times New Roman" w:cs="Times New Roman" w:eastAsia="Times New Roman" w:hAnsi="Times New Roman"/>
          <w:color w:val="242424"/>
          <w:sz w:val="24"/>
          <w:szCs w:val="24"/>
          <w:rtl w:val="0"/>
        </w:rPr>
        <w:t xml:space="preserve">dialog,</w:t>
      </w:r>
    </w:p>
    <w:p w:rsidR="00000000" w:rsidDel="00000000" w:rsidP="00000000" w:rsidRDefault="00000000" w:rsidRPr="00000000" w14:paraId="000003B2">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Fill </w:t>
      </w:r>
      <w:r w:rsidDel="00000000" w:rsidR="00000000" w:rsidRPr="00000000">
        <w:rPr>
          <w:rFonts w:ascii="Times New Roman" w:cs="Times New Roman" w:eastAsia="Times New Roman" w:hAnsi="Times New Roman"/>
          <w:b w:val="1"/>
          <w:color w:val="242424"/>
          <w:sz w:val="24"/>
          <w:szCs w:val="24"/>
          <w:rtl w:val="0"/>
        </w:rPr>
        <w:t xml:space="preserve">Key Pair Name </w:t>
      </w:r>
      <w:r w:rsidDel="00000000" w:rsidR="00000000" w:rsidRPr="00000000">
        <w:rPr>
          <w:rFonts w:ascii="Times New Roman" w:cs="Times New Roman" w:eastAsia="Times New Roman" w:hAnsi="Times New Roman"/>
          <w:color w:val="242424"/>
          <w:sz w:val="24"/>
          <w:szCs w:val="24"/>
          <w:rtl w:val="0"/>
        </w:rPr>
        <w:t xml:space="preserve">with your machine name (for example Edward-Key).</w:t>
      </w:r>
    </w:p>
    <w:p w:rsidR="00000000" w:rsidDel="00000000" w:rsidP="00000000" w:rsidRDefault="00000000" w:rsidRPr="00000000" w14:paraId="000003B3">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Fill </w:t>
      </w:r>
      <w:r w:rsidDel="00000000" w:rsidR="00000000" w:rsidRPr="00000000">
        <w:rPr>
          <w:rFonts w:ascii="Times New Roman" w:cs="Times New Roman" w:eastAsia="Times New Roman" w:hAnsi="Times New Roman"/>
          <w:b w:val="1"/>
          <w:color w:val="242424"/>
          <w:sz w:val="24"/>
          <w:szCs w:val="24"/>
          <w:rtl w:val="0"/>
        </w:rPr>
        <w:t xml:space="preserve">Public Key </w:t>
      </w:r>
      <w:r w:rsidDel="00000000" w:rsidR="00000000" w:rsidRPr="00000000">
        <w:rPr>
          <w:rFonts w:ascii="Times New Roman" w:cs="Times New Roman" w:eastAsia="Times New Roman" w:hAnsi="Times New Roman"/>
          <w:color w:val="242424"/>
          <w:sz w:val="24"/>
          <w:szCs w:val="24"/>
          <w:rtl w:val="0"/>
        </w:rPr>
        <w:t xml:space="preserve">with your </w:t>
      </w:r>
      <w:r w:rsidDel="00000000" w:rsidR="00000000" w:rsidRPr="00000000">
        <w:rPr>
          <w:rFonts w:ascii="Times New Roman" w:cs="Times New Roman" w:eastAsia="Times New Roman" w:hAnsi="Times New Roman"/>
          <w:b w:val="1"/>
          <w:color w:val="242424"/>
          <w:sz w:val="24"/>
          <w:szCs w:val="24"/>
          <w:rtl w:val="0"/>
        </w:rPr>
        <w:t xml:space="preserve">SSH public key </w:t>
      </w:r>
      <w:r w:rsidDel="00000000" w:rsidR="00000000" w:rsidRPr="00000000">
        <w:rPr>
          <w:rFonts w:ascii="Times New Roman" w:cs="Times New Roman" w:eastAsia="Times New Roman" w:hAnsi="Times New Roman"/>
          <w:color w:val="242424"/>
          <w:sz w:val="24"/>
          <w:szCs w:val="24"/>
          <w:rtl w:val="0"/>
        </w:rPr>
        <w:t xml:space="preserve">(usually is in ~/.ssh/id_rsa.pub). See</w:t>
      </w:r>
    </w:p>
    <w:p w:rsidR="00000000" w:rsidDel="00000000" w:rsidP="00000000" w:rsidRDefault="00000000" w:rsidRPr="00000000" w14:paraId="000003B4">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description in Import Key Pair dialog box for more information. If you are using</w:t>
      </w:r>
    </w:p>
    <w:p w:rsidR="00000000" w:rsidDel="00000000" w:rsidP="00000000" w:rsidRDefault="00000000" w:rsidRPr="00000000" w14:paraId="000003B5">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Windows, you can use </w:t>
      </w:r>
      <w:r w:rsidDel="00000000" w:rsidR="00000000" w:rsidRPr="00000000">
        <w:rPr>
          <w:rFonts w:ascii="Times New Roman" w:cs="Times New Roman" w:eastAsia="Times New Roman" w:hAnsi="Times New Roman"/>
          <w:b w:val="1"/>
          <w:color w:val="242424"/>
          <w:sz w:val="24"/>
          <w:szCs w:val="24"/>
          <w:rtl w:val="0"/>
        </w:rPr>
        <w:t xml:space="preserve">Puttygen </w:t>
      </w:r>
      <w:r w:rsidDel="00000000" w:rsidR="00000000" w:rsidRPr="00000000">
        <w:rPr>
          <w:rFonts w:ascii="Times New Roman" w:cs="Times New Roman" w:eastAsia="Times New Roman" w:hAnsi="Times New Roman"/>
          <w:color w:val="242424"/>
          <w:sz w:val="24"/>
          <w:szCs w:val="24"/>
          <w:rtl w:val="0"/>
        </w:rPr>
        <w:t xml:space="preserve">to generate key pair.</w:t>
      </w:r>
    </w:p>
    <w:p w:rsidR="00000000" w:rsidDel="00000000" w:rsidP="00000000" w:rsidRDefault="00000000" w:rsidRPr="00000000" w14:paraId="000003B6">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Click </w:t>
      </w:r>
      <w:r w:rsidDel="00000000" w:rsidR="00000000" w:rsidRPr="00000000">
        <w:rPr>
          <w:rFonts w:ascii="Times New Roman" w:cs="Times New Roman" w:eastAsia="Times New Roman" w:hAnsi="Times New Roman"/>
          <w:b w:val="1"/>
          <w:color w:val="242424"/>
          <w:sz w:val="24"/>
          <w:szCs w:val="24"/>
          <w:rtl w:val="0"/>
        </w:rPr>
        <w:t xml:space="preserve">Import key pair</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B7">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3. In </w:t>
      </w:r>
      <w:r w:rsidDel="00000000" w:rsidR="00000000" w:rsidRPr="00000000">
        <w:rPr>
          <w:rFonts w:ascii="Times New Roman" w:cs="Times New Roman" w:eastAsia="Times New Roman" w:hAnsi="Times New Roman"/>
          <w:b w:val="1"/>
          <w:color w:val="242424"/>
          <w:sz w:val="24"/>
          <w:szCs w:val="24"/>
          <w:rtl w:val="0"/>
        </w:rPr>
        <w:t xml:space="preserve">Security Groups</w:t>
      </w:r>
      <w:r w:rsidDel="00000000" w:rsidR="00000000" w:rsidRPr="00000000">
        <w:rPr>
          <w:rFonts w:ascii="Times New Roman" w:cs="Times New Roman" w:eastAsia="Times New Roman" w:hAnsi="Times New Roman"/>
          <w:color w:val="242424"/>
          <w:sz w:val="24"/>
          <w:szCs w:val="24"/>
          <w:rtl w:val="0"/>
        </w:rPr>
        <w:t xml:space="preserve">, mark/check </w:t>
      </w:r>
      <w:r w:rsidDel="00000000" w:rsidR="00000000" w:rsidRPr="00000000">
        <w:rPr>
          <w:rFonts w:ascii="Times New Roman" w:cs="Times New Roman" w:eastAsia="Times New Roman" w:hAnsi="Times New Roman"/>
          <w:b w:val="1"/>
          <w:color w:val="242424"/>
          <w:sz w:val="24"/>
          <w:szCs w:val="24"/>
          <w:rtl w:val="0"/>
        </w:rPr>
        <w:t xml:space="preserve">default</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B8">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In </w:t>
      </w:r>
      <w:r w:rsidDel="00000000" w:rsidR="00000000" w:rsidRPr="00000000">
        <w:rPr>
          <w:rFonts w:ascii="Times New Roman" w:cs="Times New Roman" w:eastAsia="Times New Roman" w:hAnsi="Times New Roman"/>
          <w:b w:val="1"/>
          <w:color w:val="242424"/>
          <w:sz w:val="24"/>
          <w:szCs w:val="24"/>
          <w:rtl w:val="0"/>
        </w:rPr>
        <w:t xml:space="preserve">Networking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B9">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1. In </w:t>
      </w:r>
      <w:r w:rsidDel="00000000" w:rsidR="00000000" w:rsidRPr="00000000">
        <w:rPr>
          <w:rFonts w:ascii="Times New Roman" w:cs="Times New Roman" w:eastAsia="Times New Roman" w:hAnsi="Times New Roman"/>
          <w:b w:val="1"/>
          <w:color w:val="242424"/>
          <w:sz w:val="24"/>
          <w:szCs w:val="24"/>
          <w:rtl w:val="0"/>
        </w:rPr>
        <w:t xml:space="preserve">Selected Networks</w:t>
      </w:r>
      <w:r w:rsidDel="00000000" w:rsidR="00000000" w:rsidRPr="00000000">
        <w:rPr>
          <w:rFonts w:ascii="Times New Roman" w:cs="Times New Roman" w:eastAsia="Times New Roman" w:hAnsi="Times New Roman"/>
          <w:color w:val="242424"/>
          <w:sz w:val="24"/>
          <w:szCs w:val="24"/>
          <w:rtl w:val="0"/>
        </w:rPr>
        <w:t xml:space="preserve">, select network that have been created in Step 1, for example internal.</w:t>
      </w:r>
    </w:p>
    <w:p w:rsidR="00000000" w:rsidDel="00000000" w:rsidP="00000000" w:rsidRDefault="00000000" w:rsidRPr="00000000" w14:paraId="000003BA">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Click </w:t>
      </w:r>
      <w:r w:rsidDel="00000000" w:rsidR="00000000" w:rsidRPr="00000000">
        <w:rPr>
          <w:rFonts w:ascii="Times New Roman" w:cs="Times New Roman" w:eastAsia="Times New Roman" w:hAnsi="Times New Roman"/>
          <w:b w:val="1"/>
          <w:color w:val="242424"/>
          <w:sz w:val="24"/>
          <w:szCs w:val="24"/>
          <w:rtl w:val="0"/>
        </w:rPr>
        <w:t xml:space="preserve">Launch</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BB">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6. If you want to create multiple instances, you can repeat step 1-5. I created one more instance</w:t>
      </w:r>
    </w:p>
    <w:p w:rsidR="00000000" w:rsidDel="00000000" w:rsidP="00000000" w:rsidRDefault="00000000" w:rsidRPr="00000000" w14:paraId="000003BC">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with instance name Ubuntu 2.</w:t>
      </w:r>
    </w:p>
    <w:p w:rsidR="00000000" w:rsidDel="00000000" w:rsidP="00000000" w:rsidRDefault="00000000" w:rsidRPr="00000000" w14:paraId="000003BD">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3: Create Router</w:t>
      </w:r>
    </w:p>
    <w:p w:rsidR="00000000" w:rsidDel="00000000" w:rsidP="00000000" w:rsidRDefault="00000000" w:rsidRPr="00000000" w14:paraId="000003BE">
      <w:pPr>
        <w:spacing w:after="0" w:line="240" w:lineRule="auto"/>
        <w:ind w:firstLine="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 guess you already know what router is. In the step 1, we created our network, but it is isolated.</w:t>
      </w:r>
    </w:p>
    <w:p w:rsidR="00000000" w:rsidDel="00000000" w:rsidP="00000000" w:rsidRDefault="00000000" w:rsidRPr="00000000" w14:paraId="000003BF">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It doesn’t connect to the internet. To make our network has an internet connection, we need a</w:t>
      </w:r>
    </w:p>
    <w:p w:rsidR="00000000" w:rsidDel="00000000" w:rsidP="00000000" w:rsidRDefault="00000000" w:rsidRPr="00000000" w14:paraId="000003C0">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router that running as the gateway to the internet.</w:t>
      </w:r>
    </w:p>
    <w:p w:rsidR="00000000" w:rsidDel="00000000" w:rsidP="00000000" w:rsidRDefault="00000000" w:rsidRPr="00000000" w14:paraId="000003C1">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Network &gt; Routers </w:t>
      </w:r>
      <w:r w:rsidDel="00000000" w:rsidR="00000000" w:rsidRPr="00000000">
        <w:rPr>
          <w:rFonts w:ascii="Times New Roman" w:cs="Times New Roman" w:eastAsia="Times New Roman" w:hAnsi="Times New Roman"/>
          <w:color w:val="242424"/>
          <w:sz w:val="24"/>
          <w:szCs w:val="24"/>
          <w:rtl w:val="0"/>
        </w:rPr>
        <w:t xml:space="preserve">and then click </w:t>
      </w:r>
      <w:r w:rsidDel="00000000" w:rsidR="00000000" w:rsidRPr="00000000">
        <w:rPr>
          <w:rFonts w:ascii="Times New Roman" w:cs="Times New Roman" w:eastAsia="Times New Roman" w:hAnsi="Times New Roman"/>
          <w:b w:val="1"/>
          <w:color w:val="242424"/>
          <w:sz w:val="24"/>
          <w:szCs w:val="24"/>
          <w:rtl w:val="0"/>
        </w:rPr>
        <w:t xml:space="preserve">Create Router</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2">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Fill </w:t>
      </w:r>
      <w:r w:rsidDel="00000000" w:rsidR="00000000" w:rsidRPr="00000000">
        <w:rPr>
          <w:rFonts w:ascii="Times New Roman" w:cs="Times New Roman" w:eastAsia="Times New Roman" w:hAnsi="Times New Roman"/>
          <w:b w:val="1"/>
          <w:color w:val="242424"/>
          <w:sz w:val="24"/>
          <w:szCs w:val="24"/>
          <w:rtl w:val="0"/>
        </w:rPr>
        <w:t xml:space="preserve">Router Name </w:t>
      </w:r>
      <w:r w:rsidDel="00000000" w:rsidR="00000000" w:rsidRPr="00000000">
        <w:rPr>
          <w:rFonts w:ascii="Times New Roman" w:cs="Times New Roman" w:eastAsia="Times New Roman" w:hAnsi="Times New Roman"/>
          <w:color w:val="242424"/>
          <w:sz w:val="24"/>
          <w:szCs w:val="24"/>
          <w:rtl w:val="0"/>
        </w:rPr>
        <w:t xml:space="preserve">for example router1 and then click </w:t>
      </w:r>
      <w:r w:rsidDel="00000000" w:rsidR="00000000" w:rsidRPr="00000000">
        <w:rPr>
          <w:rFonts w:ascii="Times New Roman" w:cs="Times New Roman" w:eastAsia="Times New Roman" w:hAnsi="Times New Roman"/>
          <w:b w:val="1"/>
          <w:color w:val="242424"/>
          <w:sz w:val="24"/>
          <w:szCs w:val="24"/>
          <w:rtl w:val="0"/>
        </w:rPr>
        <w:t xml:space="preserve">Create router</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3">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Click on your </w:t>
      </w:r>
      <w:r w:rsidDel="00000000" w:rsidR="00000000" w:rsidRPr="00000000">
        <w:rPr>
          <w:rFonts w:ascii="Times New Roman" w:cs="Times New Roman" w:eastAsia="Times New Roman" w:hAnsi="Times New Roman"/>
          <w:b w:val="1"/>
          <w:color w:val="242424"/>
          <w:sz w:val="24"/>
          <w:szCs w:val="24"/>
          <w:rtl w:val="0"/>
        </w:rPr>
        <w:t xml:space="preserve">router name link</w:t>
      </w:r>
      <w:r w:rsidDel="00000000" w:rsidR="00000000" w:rsidRPr="00000000">
        <w:rPr>
          <w:rFonts w:ascii="Times New Roman" w:cs="Times New Roman" w:eastAsia="Times New Roman" w:hAnsi="Times New Roman"/>
          <w:color w:val="242424"/>
          <w:sz w:val="24"/>
          <w:szCs w:val="24"/>
          <w:rtl w:val="0"/>
        </w:rPr>
        <w:t xml:space="preserve">, for example router1, </w:t>
      </w:r>
      <w:r w:rsidDel="00000000" w:rsidR="00000000" w:rsidRPr="00000000">
        <w:rPr>
          <w:rFonts w:ascii="Times New Roman" w:cs="Times New Roman" w:eastAsia="Times New Roman" w:hAnsi="Times New Roman"/>
          <w:b w:val="1"/>
          <w:color w:val="242424"/>
          <w:sz w:val="24"/>
          <w:szCs w:val="24"/>
          <w:rtl w:val="0"/>
        </w:rPr>
        <w:t xml:space="preserve">Router Details </w:t>
      </w:r>
      <w:r w:rsidDel="00000000" w:rsidR="00000000" w:rsidRPr="00000000">
        <w:rPr>
          <w:rFonts w:ascii="Times New Roman" w:cs="Times New Roman" w:eastAsia="Times New Roman" w:hAnsi="Times New Roman"/>
          <w:color w:val="242424"/>
          <w:sz w:val="24"/>
          <w:szCs w:val="24"/>
          <w:rtl w:val="0"/>
        </w:rPr>
        <w:t xml:space="preserve">page.</w:t>
      </w:r>
    </w:p>
    <w:p w:rsidR="00000000" w:rsidDel="00000000" w:rsidP="00000000" w:rsidRDefault="00000000" w:rsidRPr="00000000" w14:paraId="000003C4">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Click </w:t>
      </w:r>
      <w:r w:rsidDel="00000000" w:rsidR="00000000" w:rsidRPr="00000000">
        <w:rPr>
          <w:rFonts w:ascii="Times New Roman" w:cs="Times New Roman" w:eastAsia="Times New Roman" w:hAnsi="Times New Roman"/>
          <w:b w:val="1"/>
          <w:color w:val="242424"/>
          <w:sz w:val="24"/>
          <w:szCs w:val="24"/>
          <w:rtl w:val="0"/>
        </w:rPr>
        <w:t xml:space="preserve">Set Gateway </w:t>
      </w:r>
      <w:r w:rsidDel="00000000" w:rsidR="00000000" w:rsidRPr="00000000">
        <w:rPr>
          <w:rFonts w:ascii="Times New Roman" w:cs="Times New Roman" w:eastAsia="Times New Roman" w:hAnsi="Times New Roman"/>
          <w:color w:val="242424"/>
          <w:sz w:val="24"/>
          <w:szCs w:val="24"/>
          <w:rtl w:val="0"/>
        </w:rPr>
        <w:t xml:space="preserve">button in upper right:</w:t>
      </w:r>
    </w:p>
    <w:p w:rsidR="00000000" w:rsidDel="00000000" w:rsidP="00000000" w:rsidRDefault="00000000" w:rsidRPr="00000000" w14:paraId="000003C5">
      <w:pPr>
        <w:spacing w:after="0" w:line="240" w:lineRule="auto"/>
        <w:ind w:left="426"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Select </w:t>
      </w:r>
      <w:r w:rsidDel="00000000" w:rsidR="00000000" w:rsidRPr="00000000">
        <w:rPr>
          <w:rFonts w:ascii="Times New Roman" w:cs="Times New Roman" w:eastAsia="Times New Roman" w:hAnsi="Times New Roman"/>
          <w:b w:val="1"/>
          <w:color w:val="242424"/>
          <w:sz w:val="24"/>
          <w:szCs w:val="24"/>
          <w:rtl w:val="0"/>
        </w:rPr>
        <w:t xml:space="preserve">External networks </w:t>
      </w:r>
      <w:r w:rsidDel="00000000" w:rsidR="00000000" w:rsidRPr="00000000">
        <w:rPr>
          <w:rFonts w:ascii="Times New Roman" w:cs="Times New Roman" w:eastAsia="Times New Roman" w:hAnsi="Times New Roman"/>
          <w:color w:val="242424"/>
          <w:sz w:val="24"/>
          <w:szCs w:val="24"/>
          <w:rtl w:val="0"/>
        </w:rPr>
        <w:t xml:space="preserve">with </w:t>
      </w:r>
      <w:r w:rsidDel="00000000" w:rsidR="00000000" w:rsidRPr="00000000">
        <w:rPr>
          <w:rFonts w:ascii="Times New Roman" w:cs="Times New Roman" w:eastAsia="Times New Roman" w:hAnsi="Times New Roman"/>
          <w:b w:val="1"/>
          <w:color w:val="242424"/>
          <w:sz w:val="24"/>
          <w:szCs w:val="24"/>
          <w:rtl w:val="0"/>
        </w:rPr>
        <w:t xml:space="preserve">external</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6">
      <w:pPr>
        <w:spacing w:after="0" w:line="240" w:lineRule="auto"/>
        <w:ind w:left="426"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Then </w:t>
      </w:r>
      <w:r w:rsidDel="00000000" w:rsidR="00000000" w:rsidRPr="00000000">
        <w:rPr>
          <w:rFonts w:ascii="Times New Roman" w:cs="Times New Roman" w:eastAsia="Times New Roman" w:hAnsi="Times New Roman"/>
          <w:b w:val="1"/>
          <w:color w:val="242424"/>
          <w:sz w:val="24"/>
          <w:szCs w:val="24"/>
          <w:rtl w:val="0"/>
        </w:rPr>
        <w:t xml:space="preserve">OK</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7">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Click </w:t>
      </w:r>
      <w:r w:rsidDel="00000000" w:rsidR="00000000" w:rsidRPr="00000000">
        <w:rPr>
          <w:rFonts w:ascii="Times New Roman" w:cs="Times New Roman" w:eastAsia="Times New Roman" w:hAnsi="Times New Roman"/>
          <w:b w:val="1"/>
          <w:color w:val="242424"/>
          <w:sz w:val="24"/>
          <w:szCs w:val="24"/>
          <w:rtl w:val="0"/>
        </w:rPr>
        <w:t xml:space="preserve">Add Interface </w:t>
      </w:r>
      <w:r w:rsidDel="00000000" w:rsidR="00000000" w:rsidRPr="00000000">
        <w:rPr>
          <w:rFonts w:ascii="Times New Roman" w:cs="Times New Roman" w:eastAsia="Times New Roman" w:hAnsi="Times New Roman"/>
          <w:color w:val="242424"/>
          <w:sz w:val="24"/>
          <w:szCs w:val="24"/>
          <w:rtl w:val="0"/>
        </w:rPr>
        <w:t xml:space="preserve">button.</w:t>
      </w:r>
    </w:p>
    <w:p w:rsidR="00000000" w:rsidDel="00000000" w:rsidP="00000000" w:rsidRDefault="00000000" w:rsidRPr="00000000" w14:paraId="000003C8">
      <w:pPr>
        <w:spacing w:after="0" w:line="240" w:lineRule="auto"/>
        <w:ind w:left="426"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Select </w:t>
      </w:r>
      <w:r w:rsidDel="00000000" w:rsidR="00000000" w:rsidRPr="00000000">
        <w:rPr>
          <w:rFonts w:ascii="Times New Roman" w:cs="Times New Roman" w:eastAsia="Times New Roman" w:hAnsi="Times New Roman"/>
          <w:b w:val="1"/>
          <w:color w:val="242424"/>
          <w:sz w:val="24"/>
          <w:szCs w:val="24"/>
          <w:rtl w:val="0"/>
        </w:rPr>
        <w:t xml:space="preserve">Subnet </w:t>
      </w:r>
      <w:r w:rsidDel="00000000" w:rsidR="00000000" w:rsidRPr="00000000">
        <w:rPr>
          <w:rFonts w:ascii="Times New Roman" w:cs="Times New Roman" w:eastAsia="Times New Roman" w:hAnsi="Times New Roman"/>
          <w:color w:val="242424"/>
          <w:sz w:val="24"/>
          <w:szCs w:val="24"/>
          <w:rtl w:val="0"/>
        </w:rPr>
        <w:t xml:space="preserve">with the network that you have been created in Step 1.</w:t>
      </w:r>
    </w:p>
    <w:p w:rsidR="00000000" w:rsidDel="00000000" w:rsidP="00000000" w:rsidRDefault="00000000" w:rsidRPr="00000000" w14:paraId="000003C9">
      <w:pPr>
        <w:spacing w:after="0" w:line="240" w:lineRule="auto"/>
        <w:ind w:left="426"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Click </w:t>
      </w:r>
      <w:r w:rsidDel="00000000" w:rsidR="00000000" w:rsidRPr="00000000">
        <w:rPr>
          <w:rFonts w:ascii="Times New Roman" w:cs="Times New Roman" w:eastAsia="Times New Roman" w:hAnsi="Times New Roman"/>
          <w:b w:val="1"/>
          <w:color w:val="242424"/>
          <w:sz w:val="24"/>
          <w:szCs w:val="24"/>
          <w:rtl w:val="0"/>
        </w:rPr>
        <w:t xml:space="preserve">Add interface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A">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6. Go to </w:t>
      </w:r>
      <w:r w:rsidDel="00000000" w:rsidR="00000000" w:rsidRPr="00000000">
        <w:rPr>
          <w:rFonts w:ascii="Times New Roman" w:cs="Times New Roman" w:eastAsia="Times New Roman" w:hAnsi="Times New Roman"/>
          <w:b w:val="1"/>
          <w:color w:val="242424"/>
          <w:sz w:val="24"/>
          <w:szCs w:val="24"/>
          <w:rtl w:val="0"/>
        </w:rPr>
        <w:t xml:space="preserve">Network &gt; Network Topology</w:t>
      </w:r>
      <w:r w:rsidDel="00000000" w:rsidR="00000000" w:rsidRPr="00000000">
        <w:rPr>
          <w:rFonts w:ascii="Times New Roman" w:cs="Times New Roman" w:eastAsia="Times New Roman" w:hAnsi="Times New Roman"/>
          <w:color w:val="242424"/>
          <w:sz w:val="24"/>
          <w:szCs w:val="24"/>
          <w:rtl w:val="0"/>
        </w:rPr>
        <w:t xml:space="preserve">. You will see the network topology. In the example, there</w:t>
      </w:r>
    </w:p>
    <w:p w:rsidR="00000000" w:rsidDel="00000000" w:rsidP="00000000" w:rsidRDefault="00000000" w:rsidRPr="00000000" w14:paraId="000003CB">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are two network, i.e. external and internal, those are bridged by a router. There are</w:t>
      </w:r>
    </w:p>
    <w:p w:rsidR="00000000" w:rsidDel="00000000" w:rsidP="00000000" w:rsidRDefault="00000000" w:rsidRPr="00000000" w14:paraId="000003CC">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instances those are joined to internal network.</w:t>
      </w:r>
    </w:p>
    <w:p w:rsidR="00000000" w:rsidDel="00000000" w:rsidP="00000000" w:rsidRDefault="00000000" w:rsidRPr="00000000" w14:paraId="000003CD">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CE">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4: Configure Floating IP Address</w:t>
      </w:r>
    </w:p>
    <w:p w:rsidR="00000000" w:rsidDel="00000000" w:rsidP="00000000" w:rsidRDefault="00000000" w:rsidRPr="00000000" w14:paraId="000003CF">
      <w:pPr>
        <w:spacing w:after="0" w:line="240" w:lineRule="auto"/>
        <w:ind w:firstLine="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i w:val="1"/>
          <w:color w:val="242424"/>
          <w:sz w:val="24"/>
          <w:szCs w:val="24"/>
          <w:rtl w:val="0"/>
        </w:rPr>
        <w:t xml:space="preserve">Floating IP address </w:t>
      </w:r>
      <w:r w:rsidDel="00000000" w:rsidR="00000000" w:rsidRPr="00000000">
        <w:rPr>
          <w:rFonts w:ascii="Times New Roman" w:cs="Times New Roman" w:eastAsia="Times New Roman" w:hAnsi="Times New Roman"/>
          <w:color w:val="242424"/>
          <w:sz w:val="24"/>
          <w:szCs w:val="24"/>
          <w:rtl w:val="0"/>
        </w:rPr>
        <w:t xml:space="preserve">is public IP address. It makes your instance is accessible from the internet.</w:t>
      </w:r>
    </w:p>
    <w:p w:rsidR="00000000" w:rsidDel="00000000" w:rsidP="00000000" w:rsidRDefault="00000000" w:rsidRPr="00000000" w14:paraId="000003D0">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When you launch your instance, the instance will have a private network IP, but no public IP. In</w:t>
      </w:r>
    </w:p>
    <w:p w:rsidR="00000000" w:rsidDel="00000000" w:rsidP="00000000" w:rsidRDefault="00000000" w:rsidRPr="00000000" w14:paraId="000003D1">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OpenStack, the public IPs is collected in a pool and managed by admin (in our case is TryStack).</w:t>
      </w:r>
    </w:p>
    <w:p w:rsidR="00000000" w:rsidDel="00000000" w:rsidP="00000000" w:rsidRDefault="00000000" w:rsidRPr="00000000" w14:paraId="000003D2">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You need to request a public (floating) IP address to be assigned to your instance.</w:t>
      </w:r>
    </w:p>
    <w:p w:rsidR="00000000" w:rsidDel="00000000" w:rsidP="00000000" w:rsidRDefault="00000000" w:rsidRPr="00000000" w14:paraId="000003D3">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Compute &gt; Instance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4">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one of your instances, click </w:t>
      </w:r>
      <w:r w:rsidDel="00000000" w:rsidR="00000000" w:rsidRPr="00000000">
        <w:rPr>
          <w:rFonts w:ascii="Times New Roman" w:cs="Times New Roman" w:eastAsia="Times New Roman" w:hAnsi="Times New Roman"/>
          <w:b w:val="1"/>
          <w:color w:val="242424"/>
          <w:sz w:val="24"/>
          <w:szCs w:val="24"/>
          <w:rtl w:val="0"/>
        </w:rPr>
        <w:t xml:space="preserve">More &gt; Associate Floating IP</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5">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In </w:t>
      </w:r>
      <w:r w:rsidDel="00000000" w:rsidR="00000000" w:rsidRPr="00000000">
        <w:rPr>
          <w:rFonts w:ascii="Times New Roman" w:cs="Times New Roman" w:eastAsia="Times New Roman" w:hAnsi="Times New Roman"/>
          <w:b w:val="1"/>
          <w:color w:val="242424"/>
          <w:sz w:val="24"/>
          <w:szCs w:val="24"/>
          <w:rtl w:val="0"/>
        </w:rPr>
        <w:t xml:space="preserve">IP Address</w:t>
      </w:r>
      <w:r w:rsidDel="00000000" w:rsidR="00000000" w:rsidRPr="00000000">
        <w:rPr>
          <w:rFonts w:ascii="Times New Roman" w:cs="Times New Roman" w:eastAsia="Times New Roman" w:hAnsi="Times New Roman"/>
          <w:color w:val="242424"/>
          <w:sz w:val="24"/>
          <w:szCs w:val="24"/>
          <w:rtl w:val="0"/>
        </w:rPr>
        <w:t xml:space="preserve">, click Plus [</w:t>
      </w:r>
      <w:r w:rsidDel="00000000" w:rsidR="00000000" w:rsidRPr="00000000">
        <w:rPr>
          <w:rFonts w:ascii="Times New Roman" w:cs="Times New Roman" w:eastAsia="Times New Roman" w:hAnsi="Times New Roman"/>
          <w:b w:val="1"/>
          <w:color w:val="242424"/>
          <w:sz w:val="24"/>
          <w:szCs w:val="24"/>
          <w:rtl w:val="0"/>
        </w:rPr>
        <w:t xml:space="preserv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6">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Select </w:t>
      </w:r>
      <w:r w:rsidDel="00000000" w:rsidR="00000000" w:rsidRPr="00000000">
        <w:rPr>
          <w:rFonts w:ascii="Times New Roman" w:cs="Times New Roman" w:eastAsia="Times New Roman" w:hAnsi="Times New Roman"/>
          <w:b w:val="1"/>
          <w:color w:val="242424"/>
          <w:sz w:val="24"/>
          <w:szCs w:val="24"/>
          <w:rtl w:val="0"/>
        </w:rPr>
        <w:t xml:space="preserve">Pool </w:t>
      </w:r>
      <w:r w:rsidDel="00000000" w:rsidR="00000000" w:rsidRPr="00000000">
        <w:rPr>
          <w:rFonts w:ascii="Times New Roman" w:cs="Times New Roman" w:eastAsia="Times New Roman" w:hAnsi="Times New Roman"/>
          <w:color w:val="242424"/>
          <w:sz w:val="24"/>
          <w:szCs w:val="24"/>
          <w:rtl w:val="0"/>
        </w:rPr>
        <w:t xml:space="preserve">to </w:t>
      </w:r>
      <w:r w:rsidDel="00000000" w:rsidR="00000000" w:rsidRPr="00000000">
        <w:rPr>
          <w:rFonts w:ascii="Times New Roman" w:cs="Times New Roman" w:eastAsia="Times New Roman" w:hAnsi="Times New Roman"/>
          <w:b w:val="1"/>
          <w:color w:val="242424"/>
          <w:sz w:val="24"/>
          <w:szCs w:val="24"/>
          <w:rtl w:val="0"/>
        </w:rPr>
        <w:t xml:space="preserve">external </w:t>
      </w:r>
      <w:r w:rsidDel="00000000" w:rsidR="00000000" w:rsidRPr="00000000">
        <w:rPr>
          <w:rFonts w:ascii="Times New Roman" w:cs="Times New Roman" w:eastAsia="Times New Roman" w:hAnsi="Times New Roman"/>
          <w:color w:val="242424"/>
          <w:sz w:val="24"/>
          <w:szCs w:val="24"/>
          <w:rtl w:val="0"/>
        </w:rPr>
        <w:t xml:space="preserve">and then click </w:t>
      </w:r>
      <w:r w:rsidDel="00000000" w:rsidR="00000000" w:rsidRPr="00000000">
        <w:rPr>
          <w:rFonts w:ascii="Times New Roman" w:cs="Times New Roman" w:eastAsia="Times New Roman" w:hAnsi="Times New Roman"/>
          <w:b w:val="1"/>
          <w:color w:val="242424"/>
          <w:sz w:val="24"/>
          <w:szCs w:val="24"/>
          <w:rtl w:val="0"/>
        </w:rPr>
        <w:t xml:space="preserve">Allocate IP</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7">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Click </w:t>
      </w:r>
      <w:r w:rsidDel="00000000" w:rsidR="00000000" w:rsidRPr="00000000">
        <w:rPr>
          <w:rFonts w:ascii="Times New Roman" w:cs="Times New Roman" w:eastAsia="Times New Roman" w:hAnsi="Times New Roman"/>
          <w:b w:val="1"/>
          <w:color w:val="242424"/>
          <w:sz w:val="24"/>
          <w:szCs w:val="24"/>
          <w:rtl w:val="0"/>
        </w:rPr>
        <w:t xml:space="preserve">Associate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8">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6. Now you will get a public IP, e.g. 8.21.28.120, for your instance.</w:t>
      </w:r>
    </w:p>
    <w:p w:rsidR="00000000" w:rsidDel="00000000" w:rsidP="00000000" w:rsidRDefault="00000000" w:rsidRPr="00000000" w14:paraId="000003D9">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DA">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5: Configure Access &amp; Security</w:t>
      </w:r>
    </w:p>
    <w:p w:rsidR="00000000" w:rsidDel="00000000" w:rsidP="00000000" w:rsidRDefault="00000000" w:rsidRPr="00000000" w14:paraId="000003DB">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OpenStack has a feature like a firewall. It can whitelist/blacklist your in/out connection. It is</w:t>
      </w:r>
    </w:p>
    <w:p w:rsidR="00000000" w:rsidDel="00000000" w:rsidP="00000000" w:rsidRDefault="00000000" w:rsidRPr="00000000" w14:paraId="000003DC">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called </w:t>
      </w:r>
      <w:r w:rsidDel="00000000" w:rsidR="00000000" w:rsidRPr="00000000">
        <w:rPr>
          <w:rFonts w:ascii="Times New Roman" w:cs="Times New Roman" w:eastAsia="Times New Roman" w:hAnsi="Times New Roman"/>
          <w:i w:val="1"/>
          <w:color w:val="242424"/>
          <w:sz w:val="24"/>
          <w:szCs w:val="24"/>
          <w:rtl w:val="0"/>
        </w:rPr>
        <w:t xml:space="preserve">Security Group</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D">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Compute &gt; Access &amp; Security </w:t>
      </w:r>
      <w:r w:rsidDel="00000000" w:rsidR="00000000" w:rsidRPr="00000000">
        <w:rPr>
          <w:rFonts w:ascii="Times New Roman" w:cs="Times New Roman" w:eastAsia="Times New Roman" w:hAnsi="Times New Roman"/>
          <w:color w:val="242424"/>
          <w:sz w:val="24"/>
          <w:szCs w:val="24"/>
          <w:rtl w:val="0"/>
        </w:rPr>
        <w:t xml:space="preserve">and then open </w:t>
      </w:r>
      <w:r w:rsidDel="00000000" w:rsidR="00000000" w:rsidRPr="00000000">
        <w:rPr>
          <w:rFonts w:ascii="Times New Roman" w:cs="Times New Roman" w:eastAsia="Times New Roman" w:hAnsi="Times New Roman"/>
          <w:b w:val="1"/>
          <w:color w:val="242424"/>
          <w:sz w:val="24"/>
          <w:szCs w:val="24"/>
          <w:rtl w:val="0"/>
        </w:rPr>
        <w:t xml:space="preserve">Security Groups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DE">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w:t>
      </w:r>
      <w:r w:rsidDel="00000000" w:rsidR="00000000" w:rsidRPr="00000000">
        <w:rPr>
          <w:rFonts w:ascii="Times New Roman" w:cs="Times New Roman" w:eastAsia="Times New Roman" w:hAnsi="Times New Roman"/>
          <w:b w:val="1"/>
          <w:color w:val="242424"/>
          <w:sz w:val="24"/>
          <w:szCs w:val="24"/>
          <w:rtl w:val="0"/>
        </w:rPr>
        <w:t xml:space="preserve">default </w:t>
      </w:r>
      <w:r w:rsidDel="00000000" w:rsidR="00000000" w:rsidRPr="00000000">
        <w:rPr>
          <w:rFonts w:ascii="Times New Roman" w:cs="Times New Roman" w:eastAsia="Times New Roman" w:hAnsi="Times New Roman"/>
          <w:color w:val="242424"/>
          <w:sz w:val="24"/>
          <w:szCs w:val="24"/>
          <w:rtl w:val="0"/>
        </w:rPr>
        <w:t xml:space="preserve">row, click </w:t>
      </w:r>
      <w:r w:rsidDel="00000000" w:rsidR="00000000" w:rsidRPr="00000000">
        <w:rPr>
          <w:rFonts w:ascii="Times New Roman" w:cs="Times New Roman" w:eastAsia="Times New Roman" w:hAnsi="Times New Roman"/>
          <w:b w:val="1"/>
          <w:color w:val="242424"/>
          <w:sz w:val="24"/>
          <w:szCs w:val="24"/>
          <w:rtl w:val="0"/>
        </w:rPr>
        <w:t xml:space="preserve">Manage Rules</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F">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Click </w:t>
      </w:r>
      <w:r w:rsidDel="00000000" w:rsidR="00000000" w:rsidRPr="00000000">
        <w:rPr>
          <w:rFonts w:ascii="Times New Roman" w:cs="Times New Roman" w:eastAsia="Times New Roman" w:hAnsi="Times New Roman"/>
          <w:b w:val="1"/>
          <w:color w:val="242424"/>
          <w:sz w:val="24"/>
          <w:szCs w:val="24"/>
          <w:rtl w:val="0"/>
        </w:rPr>
        <w:t xml:space="preserve">Add Rule</w:t>
      </w:r>
      <w:r w:rsidDel="00000000" w:rsidR="00000000" w:rsidRPr="00000000">
        <w:rPr>
          <w:rFonts w:ascii="Times New Roman" w:cs="Times New Roman" w:eastAsia="Times New Roman" w:hAnsi="Times New Roman"/>
          <w:color w:val="242424"/>
          <w:sz w:val="24"/>
          <w:szCs w:val="24"/>
          <w:rtl w:val="0"/>
        </w:rPr>
        <w:t xml:space="preserve">, choose </w:t>
      </w:r>
      <w:r w:rsidDel="00000000" w:rsidR="00000000" w:rsidRPr="00000000">
        <w:rPr>
          <w:rFonts w:ascii="Times New Roman" w:cs="Times New Roman" w:eastAsia="Times New Roman" w:hAnsi="Times New Roman"/>
          <w:b w:val="1"/>
          <w:color w:val="242424"/>
          <w:sz w:val="24"/>
          <w:szCs w:val="24"/>
          <w:rtl w:val="0"/>
        </w:rPr>
        <w:t xml:space="preserve">ALL ICMP </w:t>
      </w:r>
      <w:r w:rsidDel="00000000" w:rsidR="00000000" w:rsidRPr="00000000">
        <w:rPr>
          <w:rFonts w:ascii="Times New Roman" w:cs="Times New Roman" w:eastAsia="Times New Roman" w:hAnsi="Times New Roman"/>
          <w:color w:val="242424"/>
          <w:sz w:val="24"/>
          <w:szCs w:val="24"/>
          <w:rtl w:val="0"/>
        </w:rPr>
        <w:t xml:space="preserve">rule to enable ping into your instance, and then click </w:t>
      </w:r>
      <w:r w:rsidDel="00000000" w:rsidR="00000000" w:rsidRPr="00000000">
        <w:rPr>
          <w:rFonts w:ascii="Times New Roman" w:cs="Times New Roman" w:eastAsia="Times New Roman" w:hAnsi="Times New Roman"/>
          <w:b w:val="1"/>
          <w:color w:val="242424"/>
          <w:sz w:val="24"/>
          <w:szCs w:val="24"/>
          <w:rtl w:val="0"/>
        </w:rPr>
        <w:t xml:space="preserve">Add</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E0">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Click </w:t>
      </w:r>
      <w:r w:rsidDel="00000000" w:rsidR="00000000" w:rsidRPr="00000000">
        <w:rPr>
          <w:rFonts w:ascii="Times New Roman" w:cs="Times New Roman" w:eastAsia="Times New Roman" w:hAnsi="Times New Roman"/>
          <w:b w:val="1"/>
          <w:color w:val="242424"/>
          <w:sz w:val="24"/>
          <w:szCs w:val="24"/>
          <w:rtl w:val="0"/>
        </w:rPr>
        <w:t xml:space="preserve">Add Rule</w:t>
      </w:r>
      <w:r w:rsidDel="00000000" w:rsidR="00000000" w:rsidRPr="00000000">
        <w:rPr>
          <w:rFonts w:ascii="Times New Roman" w:cs="Times New Roman" w:eastAsia="Times New Roman" w:hAnsi="Times New Roman"/>
          <w:color w:val="242424"/>
          <w:sz w:val="24"/>
          <w:szCs w:val="24"/>
          <w:rtl w:val="0"/>
        </w:rPr>
        <w:t xml:space="preserve">, choose </w:t>
      </w:r>
      <w:r w:rsidDel="00000000" w:rsidR="00000000" w:rsidRPr="00000000">
        <w:rPr>
          <w:rFonts w:ascii="Times New Roman" w:cs="Times New Roman" w:eastAsia="Times New Roman" w:hAnsi="Times New Roman"/>
          <w:b w:val="1"/>
          <w:color w:val="242424"/>
          <w:sz w:val="24"/>
          <w:szCs w:val="24"/>
          <w:rtl w:val="0"/>
        </w:rPr>
        <w:t xml:space="preserve">HTTP </w:t>
      </w:r>
      <w:r w:rsidDel="00000000" w:rsidR="00000000" w:rsidRPr="00000000">
        <w:rPr>
          <w:rFonts w:ascii="Times New Roman" w:cs="Times New Roman" w:eastAsia="Times New Roman" w:hAnsi="Times New Roman"/>
          <w:color w:val="242424"/>
          <w:sz w:val="24"/>
          <w:szCs w:val="24"/>
          <w:rtl w:val="0"/>
        </w:rPr>
        <w:t xml:space="preserve">rule to open HTTP port (port 80), and then click </w:t>
      </w:r>
      <w:r w:rsidDel="00000000" w:rsidR="00000000" w:rsidRPr="00000000">
        <w:rPr>
          <w:rFonts w:ascii="Times New Roman" w:cs="Times New Roman" w:eastAsia="Times New Roman" w:hAnsi="Times New Roman"/>
          <w:b w:val="1"/>
          <w:color w:val="242424"/>
          <w:sz w:val="24"/>
          <w:szCs w:val="24"/>
          <w:rtl w:val="0"/>
        </w:rPr>
        <w:t xml:space="preserve">Add</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E1">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Click </w:t>
      </w:r>
      <w:r w:rsidDel="00000000" w:rsidR="00000000" w:rsidRPr="00000000">
        <w:rPr>
          <w:rFonts w:ascii="Times New Roman" w:cs="Times New Roman" w:eastAsia="Times New Roman" w:hAnsi="Times New Roman"/>
          <w:b w:val="1"/>
          <w:color w:val="242424"/>
          <w:sz w:val="24"/>
          <w:szCs w:val="24"/>
          <w:rtl w:val="0"/>
        </w:rPr>
        <w:t xml:space="preserve">Add Rule</w:t>
      </w:r>
      <w:r w:rsidDel="00000000" w:rsidR="00000000" w:rsidRPr="00000000">
        <w:rPr>
          <w:rFonts w:ascii="Times New Roman" w:cs="Times New Roman" w:eastAsia="Times New Roman" w:hAnsi="Times New Roman"/>
          <w:color w:val="242424"/>
          <w:sz w:val="24"/>
          <w:szCs w:val="24"/>
          <w:rtl w:val="0"/>
        </w:rPr>
        <w:t xml:space="preserve">, choose </w:t>
      </w:r>
      <w:r w:rsidDel="00000000" w:rsidR="00000000" w:rsidRPr="00000000">
        <w:rPr>
          <w:rFonts w:ascii="Times New Roman" w:cs="Times New Roman" w:eastAsia="Times New Roman" w:hAnsi="Times New Roman"/>
          <w:b w:val="1"/>
          <w:color w:val="242424"/>
          <w:sz w:val="24"/>
          <w:szCs w:val="24"/>
          <w:rtl w:val="0"/>
        </w:rPr>
        <w:t xml:space="preserve">SSH </w:t>
      </w:r>
      <w:r w:rsidDel="00000000" w:rsidR="00000000" w:rsidRPr="00000000">
        <w:rPr>
          <w:rFonts w:ascii="Times New Roman" w:cs="Times New Roman" w:eastAsia="Times New Roman" w:hAnsi="Times New Roman"/>
          <w:color w:val="242424"/>
          <w:sz w:val="24"/>
          <w:szCs w:val="24"/>
          <w:rtl w:val="0"/>
        </w:rPr>
        <w:t xml:space="preserve">rule to open SSH port (port 22), and then click </w:t>
      </w:r>
      <w:r w:rsidDel="00000000" w:rsidR="00000000" w:rsidRPr="00000000">
        <w:rPr>
          <w:rFonts w:ascii="Times New Roman" w:cs="Times New Roman" w:eastAsia="Times New Roman" w:hAnsi="Times New Roman"/>
          <w:b w:val="1"/>
          <w:color w:val="242424"/>
          <w:sz w:val="24"/>
          <w:szCs w:val="24"/>
          <w:rtl w:val="0"/>
        </w:rPr>
        <w:t xml:space="preserve">Add</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E2">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6. You can open other ports by creating new rules.</w:t>
      </w:r>
    </w:p>
    <w:p w:rsidR="00000000" w:rsidDel="00000000" w:rsidP="00000000" w:rsidRDefault="00000000" w:rsidRPr="00000000" w14:paraId="000003E3">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4">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5">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6">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7">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8">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9">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6: SSH to Your Instance</w:t>
      </w:r>
    </w:p>
    <w:p w:rsidR="00000000" w:rsidDel="00000000" w:rsidP="00000000" w:rsidRDefault="00000000" w:rsidRPr="00000000" w14:paraId="000003EA">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Now, you can SSH your instances to the floating IP address that you got in the step 4. If you are</w:t>
      </w:r>
    </w:p>
    <w:p w:rsidR="00000000" w:rsidDel="00000000" w:rsidP="00000000" w:rsidRDefault="00000000" w:rsidRPr="00000000" w14:paraId="000003EB">
      <w:pP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using Ubuntu image, the SSH user will be ubuntu.</w:t>
      </w:r>
    </w:p>
    <w:p w:rsidR="00000000" w:rsidDel="00000000" w:rsidP="00000000" w:rsidRDefault="00000000" w:rsidRPr="00000000" w14:paraId="000003EC">
      <w:pP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3FF">
      <w:pPr>
        <w:tabs>
          <w:tab w:val="left" w:pos="90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virtual machine is launched by using trystack by following the procedure successfully.</w:t>
      </w:r>
    </w:p>
    <w:p w:rsidR="00000000" w:rsidDel="00000000" w:rsidP="00000000" w:rsidRDefault="00000000" w:rsidRPr="00000000" w14:paraId="00000400">
      <w:pPr>
        <w:tabs>
          <w:tab w:val="left" w:pos="90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tabs>
          <w:tab w:val="left" w:pos="90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tabs>
          <w:tab w:val="left" w:pos="90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tabs>
          <w:tab w:val="left" w:pos="905"/>
        </w:tabs>
        <w:rPr>
          <w:rFonts w:ascii="Times New Roman" w:cs="Times New Roman" w:eastAsia="Times New Roman" w:hAnsi="Times New Roman"/>
          <w:sz w:val="24"/>
          <w:szCs w:val="24"/>
        </w:rPr>
      </w:pPr>
      <w:r w:rsidDel="00000000" w:rsidR="00000000" w:rsidRPr="00000000">
        <w:rPr>
          <w:rtl w:val="0"/>
        </w:rPr>
      </w:r>
    </w:p>
    <w:tbl>
      <w:tblPr>
        <w:tblStyle w:val="Table8"/>
        <w:tblW w:w="99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bookmarkStart w:colFirst="0" w:colLast="0" w:name="3rdcrjn" w:id="11"/>
          <w:bookmarkEnd w:id="11"/>
          <w:p w:rsidR="00000000" w:rsidDel="00000000" w:rsidP="00000000" w:rsidRDefault="00000000" w:rsidRPr="00000000" w14:paraId="0000040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8</w:t>
            </w:r>
          </w:p>
        </w:tc>
        <w:tc>
          <w:tcPr>
            <w:vMerge w:val="restart"/>
            <w:vAlign w:val="center"/>
          </w:tcPr>
          <w:p w:rsidR="00000000" w:rsidDel="00000000" w:rsidP="00000000" w:rsidRDefault="00000000" w:rsidRPr="00000000" w14:paraId="0000040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Hadoop single node cluster and run word count program</w:t>
            </w:r>
          </w:p>
        </w:tc>
      </w:tr>
      <w:tr>
        <w:trPr>
          <w:cantSplit w:val="0"/>
          <w:trHeight w:val="345" w:hRule="atLeast"/>
          <w:tblHeader w:val="0"/>
        </w:trPr>
        <w:tc>
          <w:tcPr/>
          <w:p w:rsidR="00000000" w:rsidDel="00000000" w:rsidP="00000000" w:rsidRDefault="00000000" w:rsidRPr="00000000" w14:paraId="0000040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19/10/2020</w:t>
            </w:r>
            <w:r w:rsidDel="00000000" w:rsidR="00000000" w:rsidRPr="00000000">
              <w:rPr>
                <w:rtl w:val="0"/>
              </w:rPr>
            </w:r>
          </w:p>
        </w:tc>
        <w:tc>
          <w:tcPr>
            <w:vMerge w:val="continue"/>
            <w:vAlign w:val="center"/>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Hadoop single node cluster and run word count program using Mapreduce algorithm.</w:t>
      </w:r>
    </w:p>
    <w:p w:rsidR="00000000" w:rsidDel="00000000" w:rsidP="00000000" w:rsidRDefault="00000000" w:rsidRPr="00000000" w14:paraId="0000040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40C">
      <w:pPr>
        <w:shd w:fill="ffffff" w:val="clear"/>
        <w:spacing w:after="280" w:before="75"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MapReduce Word Count </w:t>
      </w:r>
    </w:p>
    <w:p w:rsidR="00000000" w:rsidDel="00000000" w:rsidP="00000000" w:rsidRDefault="00000000" w:rsidRPr="00000000" w14:paraId="0000040D">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MapReduce word count example, we find out the frequency of each word. Here, the role of Mapper is to map the keys to the existing values and the role of Reducer is to aggregate the keys of common values. So, everything is represented in the form of Key-value pair.</w:t>
      </w:r>
    </w:p>
    <w:p w:rsidR="00000000" w:rsidDel="00000000" w:rsidP="00000000" w:rsidRDefault="00000000" w:rsidRPr="00000000" w14:paraId="0000040E">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53840" cy="259080"/>
            <wp:effectExtent b="0" l="0" r="0" t="0"/>
            <wp:docPr id="32"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4053840" cy="25908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2019300"/>
            <wp:effectExtent b="0" l="0" r="0" t="0"/>
            <wp:docPr id="35"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hd w:fill="ffffff" w:val="clea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Pre-requisite</w:t>
      </w:r>
    </w:p>
    <w:p w:rsidR="00000000" w:rsidDel="00000000" w:rsidP="00000000" w:rsidRDefault="00000000" w:rsidRPr="00000000" w14:paraId="00000411">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Step-A : SSH Installation –</w:t>
      </w:r>
      <w:r w:rsidDel="00000000" w:rsidR="00000000" w:rsidRPr="00000000">
        <w:rPr>
          <w:rFonts w:ascii="Times New Roman" w:cs="Times New Roman" w:eastAsia="Times New Roman" w:hAnsi="Times New Roman"/>
          <w:color w:val="000000"/>
          <w:sz w:val="24"/>
          <w:szCs w:val="24"/>
          <w:rtl w:val="0"/>
        </w:rPr>
        <w:t xml:space="preserve"> Installation of SSH</w:t>
      </w:r>
    </w:p>
    <w:p w:rsidR="00000000" w:rsidDel="00000000" w:rsidP="00000000" w:rsidRDefault="00000000" w:rsidRPr="00000000" w14:paraId="00000412">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Step-B : Java Installation –</w:t>
      </w:r>
      <w:r w:rsidDel="00000000" w:rsidR="00000000" w:rsidRPr="00000000">
        <w:rPr>
          <w:rFonts w:ascii="Times New Roman" w:cs="Times New Roman" w:eastAsia="Times New Roman" w:hAnsi="Times New Roman"/>
          <w:color w:val="000000"/>
          <w:sz w:val="24"/>
          <w:szCs w:val="24"/>
          <w:rtl w:val="0"/>
        </w:rPr>
        <w:t xml:space="preserve"> Installation of Java</w:t>
      </w:r>
    </w:p>
    <w:p w:rsidR="00000000" w:rsidDel="00000000" w:rsidP="00000000" w:rsidRDefault="00000000" w:rsidRPr="00000000" w14:paraId="00000413">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Step-C : Hadoop Installation –</w:t>
      </w:r>
      <w:r w:rsidDel="00000000" w:rsidR="00000000" w:rsidRPr="00000000">
        <w:rPr>
          <w:rFonts w:ascii="Times New Roman" w:cs="Times New Roman" w:eastAsia="Times New Roman" w:hAnsi="Times New Roman"/>
          <w:color w:val="000000"/>
          <w:sz w:val="24"/>
          <w:szCs w:val="24"/>
          <w:rtl w:val="0"/>
        </w:rPr>
        <w:t xml:space="preserve"> Installation of Hadoop</w:t>
      </w:r>
    </w:p>
    <w:p w:rsidR="00000000" w:rsidDel="00000000" w:rsidP="00000000" w:rsidRDefault="00000000" w:rsidRPr="00000000" w14:paraId="00000414">
      <w:pPr>
        <w:shd w:fill="ffffff" w:val="clea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A) SSH Installation</w:t>
      </w:r>
    </w:p>
    <w:p w:rsidR="00000000" w:rsidDel="00000000" w:rsidP="00000000" w:rsidRDefault="00000000" w:rsidRPr="00000000" w14:paraId="00000415">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SSH is used to interact with the master and slaves computer without any prompt for password. First of all create a Hadoop user on the master and slave systems</w:t>
      </w:r>
    </w:p>
    <w:p w:rsidR="00000000" w:rsidDel="00000000" w:rsidP="00000000" w:rsidRDefault="00000000" w:rsidRPr="00000000" w14:paraId="00000416">
      <w:pPr>
        <w:numPr>
          <w:ilvl w:val="0"/>
          <w:numId w:val="2"/>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useradd hadoop  </w:t>
      </w:r>
      <w:r w:rsidDel="00000000" w:rsidR="00000000" w:rsidRPr="00000000">
        <w:rPr>
          <w:rtl w:val="0"/>
        </w:rPr>
      </w:r>
    </w:p>
    <w:p w:rsidR="00000000" w:rsidDel="00000000" w:rsidP="00000000" w:rsidRDefault="00000000" w:rsidRPr="00000000" w14:paraId="00000417">
      <w:pPr>
        <w:numPr>
          <w:ilvl w:val="0"/>
          <w:numId w:val="2"/>
        </w:numPr>
        <w:spacing w:after="12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passwd Hadoop  </w:t>
      </w:r>
      <w:r w:rsidDel="00000000" w:rsidR="00000000" w:rsidRPr="00000000">
        <w:rPr>
          <w:rtl w:val="0"/>
        </w:rPr>
      </w:r>
    </w:p>
    <w:p w:rsidR="00000000" w:rsidDel="00000000" w:rsidP="00000000" w:rsidRDefault="00000000" w:rsidRPr="00000000" w14:paraId="00000418">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map the nodes open the hosts file present in /etc/ folder on all the machines and put the ip address along with their host name.</w:t>
      </w:r>
    </w:p>
    <w:p w:rsidR="00000000" w:rsidDel="00000000" w:rsidP="00000000" w:rsidRDefault="00000000" w:rsidRPr="00000000" w14:paraId="00000419">
      <w:pPr>
        <w:numPr>
          <w:ilvl w:val="0"/>
          <w:numId w:val="16"/>
        </w:numPr>
        <w:spacing w:after="12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vi /etc/hosts  </w:t>
      </w:r>
      <w:r w:rsidDel="00000000" w:rsidR="00000000" w:rsidRPr="00000000">
        <w:rPr>
          <w:rtl w:val="0"/>
        </w:rPr>
      </w:r>
    </w:p>
    <w:p w:rsidR="00000000" w:rsidDel="00000000" w:rsidP="00000000" w:rsidRDefault="00000000" w:rsidRPr="00000000" w14:paraId="0000041A">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lines below</w:t>
      </w:r>
    </w:p>
    <w:p w:rsidR="00000000" w:rsidDel="00000000" w:rsidP="00000000" w:rsidRDefault="00000000" w:rsidRPr="00000000" w14:paraId="0000041B">
      <w:pPr>
        <w:numPr>
          <w:ilvl w:val="0"/>
          <w:numId w:val="17"/>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c00000"/>
          <w:sz w:val="24"/>
          <w:szCs w:val="24"/>
          <w:rtl w:val="0"/>
        </w:rPr>
        <w:t xml:space="preserve">190.12</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color w:val="c00000"/>
          <w:sz w:val="24"/>
          <w:szCs w:val="24"/>
          <w:rtl w:val="0"/>
        </w:rPr>
        <w:t xml:space="preserve">1.114</w:t>
      </w:r>
      <w:r w:rsidDel="00000000" w:rsidR="00000000" w:rsidRPr="00000000">
        <w:rPr>
          <w:rFonts w:ascii="Times New Roman" w:cs="Times New Roman" w:eastAsia="Times New Roman" w:hAnsi="Times New Roman"/>
          <w:b w:val="1"/>
          <w:color w:val="000000"/>
          <w:sz w:val="24"/>
          <w:szCs w:val="24"/>
          <w:rtl w:val="0"/>
        </w:rPr>
        <w:t xml:space="preserve">    hadoop-master  </w:t>
      </w:r>
      <w:r w:rsidDel="00000000" w:rsidR="00000000" w:rsidRPr="00000000">
        <w:rPr>
          <w:rtl w:val="0"/>
        </w:rPr>
      </w:r>
    </w:p>
    <w:p w:rsidR="00000000" w:rsidDel="00000000" w:rsidP="00000000" w:rsidRDefault="00000000" w:rsidRPr="00000000" w14:paraId="0000041C">
      <w:pPr>
        <w:numPr>
          <w:ilvl w:val="0"/>
          <w:numId w:val="17"/>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c00000"/>
          <w:sz w:val="24"/>
          <w:szCs w:val="24"/>
          <w:rtl w:val="0"/>
        </w:rPr>
        <w:t xml:space="preserve">190.12</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color w:val="c00000"/>
          <w:sz w:val="24"/>
          <w:szCs w:val="24"/>
          <w:rtl w:val="0"/>
        </w:rPr>
        <w:t xml:space="preserve">1.121</w:t>
      </w:r>
      <w:r w:rsidDel="00000000" w:rsidR="00000000" w:rsidRPr="00000000">
        <w:rPr>
          <w:rFonts w:ascii="Times New Roman" w:cs="Times New Roman" w:eastAsia="Times New Roman" w:hAnsi="Times New Roman"/>
          <w:b w:val="1"/>
          <w:color w:val="000000"/>
          <w:sz w:val="24"/>
          <w:szCs w:val="24"/>
          <w:rtl w:val="0"/>
        </w:rPr>
        <w:t xml:space="preserve">    hadoop-salve-one  </w:t>
      </w:r>
      <w:r w:rsidDel="00000000" w:rsidR="00000000" w:rsidRPr="00000000">
        <w:rPr>
          <w:rtl w:val="0"/>
        </w:rPr>
      </w:r>
    </w:p>
    <w:p w:rsidR="00000000" w:rsidDel="00000000" w:rsidP="00000000" w:rsidRDefault="00000000" w:rsidRPr="00000000" w14:paraId="0000041D">
      <w:pPr>
        <w:numPr>
          <w:ilvl w:val="0"/>
          <w:numId w:val="17"/>
        </w:numPr>
        <w:spacing w:after="12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c00000"/>
          <w:sz w:val="24"/>
          <w:szCs w:val="24"/>
          <w:rtl w:val="0"/>
        </w:rPr>
        <w:t xml:space="preserve">190.12</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color w:val="c00000"/>
          <w:sz w:val="24"/>
          <w:szCs w:val="24"/>
          <w:rtl w:val="0"/>
        </w:rPr>
        <w:t xml:space="preserve">1.143</w:t>
      </w:r>
      <w:r w:rsidDel="00000000" w:rsidR="00000000" w:rsidRPr="00000000">
        <w:rPr>
          <w:rFonts w:ascii="Times New Roman" w:cs="Times New Roman" w:eastAsia="Times New Roman" w:hAnsi="Times New Roman"/>
          <w:b w:val="1"/>
          <w:color w:val="000000"/>
          <w:sz w:val="24"/>
          <w:szCs w:val="24"/>
          <w:rtl w:val="0"/>
        </w:rPr>
        <w:t xml:space="preserve">   hadoop-slave-two  </w:t>
      </w:r>
      <w:r w:rsidDel="00000000" w:rsidR="00000000" w:rsidRPr="00000000">
        <w:rPr>
          <w:rtl w:val="0"/>
        </w:rPr>
      </w:r>
    </w:p>
    <w:p w:rsidR="00000000" w:rsidDel="00000000" w:rsidP="00000000" w:rsidRDefault="00000000" w:rsidRPr="00000000" w14:paraId="0000041E">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 up SSH key in every node so that they can communicate among themselves without password. Commands for the same are:</w:t>
      </w:r>
    </w:p>
    <w:p w:rsidR="00000000" w:rsidDel="00000000" w:rsidP="00000000" w:rsidRDefault="00000000" w:rsidRPr="00000000" w14:paraId="0000041F">
      <w:pPr>
        <w:numPr>
          <w:ilvl w:val="0"/>
          <w:numId w:val="14"/>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su hadoop   </w:t>
      </w:r>
      <w:r w:rsidDel="00000000" w:rsidR="00000000" w:rsidRPr="00000000">
        <w:rPr>
          <w:rtl w:val="0"/>
        </w:rPr>
      </w:r>
    </w:p>
    <w:p w:rsidR="00000000" w:rsidDel="00000000" w:rsidP="00000000" w:rsidRDefault="00000000" w:rsidRPr="00000000" w14:paraId="00000420">
      <w:pPr>
        <w:numPr>
          <w:ilvl w:val="0"/>
          <w:numId w:val="14"/>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ssh-keygen -t rsa   </w:t>
      </w:r>
      <w:r w:rsidDel="00000000" w:rsidR="00000000" w:rsidRPr="00000000">
        <w:rPr>
          <w:rtl w:val="0"/>
        </w:rPr>
      </w:r>
    </w:p>
    <w:p w:rsidR="00000000" w:rsidDel="00000000" w:rsidP="00000000" w:rsidRDefault="00000000" w:rsidRPr="00000000" w14:paraId="00000421">
      <w:pPr>
        <w:numPr>
          <w:ilvl w:val="0"/>
          <w:numId w:val="14"/>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ssh-copy-id -i ~/.ssh/id_rsa.pub </w:t>
      </w:r>
      <w:r w:rsidDel="00000000" w:rsidR="00000000" w:rsidRPr="00000000">
        <w:rPr>
          <w:rtl w:val="0"/>
        </w:rPr>
      </w:r>
    </w:p>
    <w:p w:rsidR="00000000" w:rsidDel="00000000" w:rsidP="00000000" w:rsidRDefault="00000000" w:rsidRPr="00000000" w14:paraId="00000422">
      <w:pPr>
        <w:numPr>
          <w:ilvl w:val="0"/>
          <w:numId w:val="14"/>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ssh-copy-id -i ~/.ssh/id_rsa.pub hadoop_tp1</w:t>
      </w:r>
      <w:r w:rsidDel="00000000" w:rsidR="00000000" w:rsidRPr="00000000">
        <w:rPr>
          <w:rFonts w:ascii="Times New Roman" w:cs="Times New Roman" w:eastAsia="Times New Roman" w:hAnsi="Times New Roman"/>
          <w:b w:val="1"/>
          <w:color w:val="646464"/>
          <w:sz w:val="24"/>
          <w:szCs w:val="24"/>
          <w:rtl w:val="0"/>
        </w:rPr>
        <w:t xml:space="preserve">@hadoop</w:t>
      </w:r>
      <w:r w:rsidDel="00000000" w:rsidR="00000000" w:rsidRPr="00000000">
        <w:rPr>
          <w:rFonts w:ascii="Times New Roman" w:cs="Times New Roman" w:eastAsia="Times New Roman" w:hAnsi="Times New Roman"/>
          <w:b w:val="1"/>
          <w:color w:val="000000"/>
          <w:sz w:val="24"/>
          <w:szCs w:val="24"/>
          <w:rtl w:val="0"/>
        </w:rPr>
        <w:t xml:space="preserve">-slave-</w:t>
      </w:r>
      <w:r w:rsidDel="00000000" w:rsidR="00000000" w:rsidRPr="00000000">
        <w:rPr>
          <w:rFonts w:ascii="Times New Roman" w:cs="Times New Roman" w:eastAsia="Times New Roman" w:hAnsi="Times New Roman"/>
          <w:b w:val="1"/>
          <w:color w:val="c00000"/>
          <w:sz w:val="24"/>
          <w:szCs w:val="24"/>
          <w:rtl w:val="0"/>
        </w:rPr>
        <w:t xml:space="preserve">1</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423">
      <w:pPr>
        <w:numPr>
          <w:ilvl w:val="1"/>
          <w:numId w:val="4"/>
        </w:numPr>
        <w:spacing w:after="0" w:lineRule="auto"/>
        <w:ind w:left="216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ssh-copy-id -i ~/.ssh/id_rsa.pub hadoop_tp2</w:t>
      </w:r>
      <w:r w:rsidDel="00000000" w:rsidR="00000000" w:rsidRPr="00000000">
        <w:rPr>
          <w:rFonts w:ascii="Times New Roman" w:cs="Times New Roman" w:eastAsia="Times New Roman" w:hAnsi="Times New Roman"/>
          <w:b w:val="1"/>
          <w:color w:val="646464"/>
          <w:sz w:val="24"/>
          <w:szCs w:val="24"/>
          <w:rtl w:val="0"/>
        </w:rPr>
        <w:t xml:space="preserve">@hadoop</w:t>
      </w:r>
      <w:r w:rsidDel="00000000" w:rsidR="00000000" w:rsidRPr="00000000">
        <w:rPr>
          <w:rFonts w:ascii="Times New Roman" w:cs="Times New Roman" w:eastAsia="Times New Roman" w:hAnsi="Times New Roman"/>
          <w:b w:val="1"/>
          <w:color w:val="000000"/>
          <w:sz w:val="24"/>
          <w:szCs w:val="24"/>
          <w:rtl w:val="0"/>
        </w:rPr>
        <w:t xml:space="preserve">-slave-</w:t>
      </w:r>
      <w:r w:rsidDel="00000000" w:rsidR="00000000" w:rsidRPr="00000000">
        <w:rPr>
          <w:rFonts w:ascii="Times New Roman" w:cs="Times New Roman" w:eastAsia="Times New Roman" w:hAnsi="Times New Roman"/>
          <w:b w:val="1"/>
          <w:color w:val="c00000"/>
          <w:sz w:val="24"/>
          <w:szCs w:val="24"/>
          <w:rtl w:val="0"/>
        </w:rPr>
        <w:t xml:space="preserve">2</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424">
      <w:pPr>
        <w:numPr>
          <w:ilvl w:val="1"/>
          <w:numId w:val="4"/>
        </w:numPr>
        <w:spacing w:after="0" w:lineRule="auto"/>
        <w:ind w:left="216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chmod </w:t>
      </w:r>
      <w:r w:rsidDel="00000000" w:rsidR="00000000" w:rsidRPr="00000000">
        <w:rPr>
          <w:rFonts w:ascii="Times New Roman" w:cs="Times New Roman" w:eastAsia="Times New Roman" w:hAnsi="Times New Roman"/>
          <w:b w:val="1"/>
          <w:color w:val="c00000"/>
          <w:sz w:val="24"/>
          <w:szCs w:val="24"/>
          <w:rtl w:val="0"/>
        </w:rPr>
        <w:t xml:space="preserve">0600</w:t>
      </w:r>
      <w:r w:rsidDel="00000000" w:rsidR="00000000" w:rsidRPr="00000000">
        <w:rPr>
          <w:rFonts w:ascii="Times New Roman" w:cs="Times New Roman" w:eastAsia="Times New Roman" w:hAnsi="Times New Roman"/>
          <w:b w:val="1"/>
          <w:color w:val="000000"/>
          <w:sz w:val="24"/>
          <w:szCs w:val="24"/>
          <w:rtl w:val="0"/>
        </w:rPr>
        <w:t xml:space="preserve"> ~/.ssh/authorized_keys   </w:t>
      </w:r>
      <w:r w:rsidDel="00000000" w:rsidR="00000000" w:rsidRPr="00000000">
        <w:rPr>
          <w:rtl w:val="0"/>
        </w:rPr>
      </w:r>
    </w:p>
    <w:p w:rsidR="00000000" w:rsidDel="00000000" w:rsidP="00000000" w:rsidRDefault="00000000" w:rsidRPr="00000000" w14:paraId="00000425">
      <w:pPr>
        <w:numPr>
          <w:ilvl w:val="1"/>
          <w:numId w:val="4"/>
        </w:numPr>
        <w:spacing w:after="120" w:lineRule="auto"/>
        <w:ind w:left="216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exit  </w:t>
      </w:r>
      <w:r w:rsidDel="00000000" w:rsidR="00000000" w:rsidRPr="00000000">
        <w:rPr>
          <w:rtl w:val="0"/>
        </w:rPr>
      </w:r>
    </w:p>
    <w:p w:rsidR="00000000" w:rsidDel="00000000" w:rsidP="00000000" w:rsidRDefault="00000000" w:rsidRPr="00000000" w14:paraId="00000426">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7">
      <w:pPr>
        <w:shd w:fill="ffffff" w:val="clea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b w:val="1"/>
          <w:color w:val="610b38"/>
          <w:sz w:val="24"/>
          <w:szCs w:val="24"/>
          <w:rtl w:val="0"/>
        </w:rPr>
        <w:t xml:space="preserve">B</w:t>
      </w:r>
      <w:r w:rsidDel="00000000" w:rsidR="00000000" w:rsidRPr="00000000">
        <w:rPr>
          <w:rFonts w:ascii="Times New Roman" w:cs="Times New Roman" w:eastAsia="Times New Roman" w:hAnsi="Times New Roman"/>
          <w:color w:val="610b38"/>
          <w:sz w:val="24"/>
          <w:szCs w:val="24"/>
          <w:rtl w:val="0"/>
        </w:rPr>
        <w:t xml:space="preserve">) Java Installation</w:t>
      </w:r>
    </w:p>
    <w:p w:rsidR="00000000" w:rsidDel="00000000" w:rsidP="00000000" w:rsidRDefault="00000000" w:rsidRPr="00000000" w14:paraId="00000428">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Type "java -version" in prompt to find if the java is installed or not. If not then download java from http://www.oracle.com/technetwork/java/javase/downloads/jdk7-downloads-1880260.html . The tar filejdk-7u71-linux-x64.tar.gz will be downloaded to your system.</w:t>
      </w:r>
    </w:p>
    <w:p w:rsidR="00000000" w:rsidDel="00000000" w:rsidP="00000000" w:rsidRDefault="00000000" w:rsidRPr="00000000" w14:paraId="00000429">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Extract the file using the below command</w:t>
      </w:r>
    </w:p>
    <w:p w:rsidR="00000000" w:rsidDel="00000000" w:rsidP="00000000" w:rsidRDefault="00000000" w:rsidRPr="00000000" w14:paraId="0000042A">
      <w:pPr>
        <w:numPr>
          <w:ilvl w:val="0"/>
          <w:numId w:val="7"/>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#tar zxf jdk-7u71-linux-x64.tar.gz  </w:t>
      </w:r>
      <w:r w:rsidDel="00000000" w:rsidR="00000000" w:rsidRPr="00000000">
        <w:rPr>
          <w:rtl w:val="0"/>
        </w:rPr>
      </w:r>
    </w:p>
    <w:p w:rsidR="00000000" w:rsidDel="00000000" w:rsidP="00000000" w:rsidRDefault="00000000" w:rsidRPr="00000000" w14:paraId="0000042B">
      <w:pPr>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t>
      </w:r>
      <w:r w:rsidDel="00000000" w:rsidR="00000000" w:rsidRPr="00000000">
        <w:rPr>
          <w:rFonts w:ascii="Times New Roman" w:cs="Times New Roman" w:eastAsia="Times New Roman" w:hAnsi="Times New Roman"/>
          <w:color w:val="000000"/>
          <w:sz w:val="24"/>
          <w:szCs w:val="24"/>
          <w:highlight w:val="white"/>
          <w:rtl w:val="0"/>
        </w:rPr>
        <w:t xml:space="preserve"> To make java available for all the users of UNIX move the file to /usr/local and set the path. In the prompt switch to root user and then type the command below to move the jdk to /usr/lib using below command</w:t>
      </w:r>
    </w:p>
    <w:p w:rsidR="00000000" w:rsidDel="00000000" w:rsidP="00000000" w:rsidRDefault="00000000" w:rsidRPr="00000000" w14:paraId="0000042C">
      <w:pPr>
        <w:spacing w:after="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42D">
      <w:pPr>
        <w:numPr>
          <w:ilvl w:val="0"/>
          <w:numId w:val="8"/>
        </w:numPr>
        <w:spacing w:after="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mv jdk1.</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b w:val="1"/>
          <w:color w:val="000000"/>
          <w:sz w:val="24"/>
          <w:szCs w:val="24"/>
          <w:rtl w:val="0"/>
        </w:rPr>
        <w:t xml:space="preserve">.0_71 /usr/lib/  </w:t>
      </w:r>
      <w:r w:rsidDel="00000000" w:rsidR="00000000" w:rsidRPr="00000000">
        <w:rPr>
          <w:rtl w:val="0"/>
        </w:rPr>
      </w:r>
    </w:p>
    <w:p w:rsidR="00000000" w:rsidDel="00000000" w:rsidP="00000000" w:rsidRDefault="00000000" w:rsidRPr="00000000" w14:paraId="0000042E">
      <w:pPr>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Now in ~/.bashrc file add the following commands to set up the path.</w:t>
      </w:r>
    </w:p>
    <w:p w:rsidR="00000000" w:rsidDel="00000000" w:rsidP="00000000" w:rsidRDefault="00000000" w:rsidRPr="00000000" w14:paraId="0000042F">
      <w:pPr>
        <w:numPr>
          <w:ilvl w:val="0"/>
          <w:numId w:val="8"/>
        </w:numPr>
        <w:spacing w:after="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export JAVA_HOME=/usr/lib/jdk1.</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b w:val="1"/>
          <w:color w:val="000000"/>
          <w:sz w:val="24"/>
          <w:szCs w:val="24"/>
          <w:rtl w:val="0"/>
        </w:rPr>
        <w:t xml:space="preserve">.0_71  </w:t>
      </w:r>
      <w:r w:rsidDel="00000000" w:rsidR="00000000" w:rsidRPr="00000000">
        <w:rPr>
          <w:rtl w:val="0"/>
        </w:rPr>
      </w:r>
    </w:p>
    <w:p w:rsidR="00000000" w:rsidDel="00000000" w:rsidP="00000000" w:rsidRDefault="00000000" w:rsidRPr="00000000" w14:paraId="00000430">
      <w:pPr>
        <w:numPr>
          <w:ilvl w:val="0"/>
          <w:numId w:val="8"/>
        </w:numPr>
        <w:spacing w:after="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export PATH=PATH:$JAVA_HOME/bin  </w:t>
      </w:r>
      <w:r w:rsidDel="00000000" w:rsidR="00000000" w:rsidRPr="00000000">
        <w:rPr>
          <w:rtl w:val="0"/>
        </w:rPr>
      </w:r>
    </w:p>
    <w:p w:rsidR="00000000" w:rsidDel="00000000" w:rsidP="00000000" w:rsidRDefault="00000000" w:rsidRPr="00000000" w14:paraId="00000431">
      <w:pPr>
        <w:shd w:fill="ffffff" w:val="clea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C) Hadoop Installation</w:t>
      </w:r>
    </w:p>
    <w:p w:rsidR="00000000" w:rsidDel="00000000" w:rsidP="00000000" w:rsidRDefault="00000000" w:rsidRPr="00000000" w14:paraId="00000432">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 can be downloaded from http://developer.yahoo.com/hadoop/tutorial/module3.html</w:t>
      </w:r>
    </w:p>
    <w:p w:rsidR="00000000" w:rsidDel="00000000" w:rsidP="00000000" w:rsidRDefault="00000000" w:rsidRPr="00000000" w14:paraId="00000433">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extract the Hadoop and copy it to a location.</w:t>
      </w:r>
    </w:p>
    <w:p w:rsidR="00000000" w:rsidDel="00000000" w:rsidP="00000000" w:rsidRDefault="00000000" w:rsidRPr="00000000" w14:paraId="00000434">
      <w:pPr>
        <w:numPr>
          <w:ilvl w:val="0"/>
          <w:numId w:val="11"/>
        </w:numPr>
        <w:spacing w:after="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mkdir /usr/hadoop  </w:t>
      </w:r>
      <w:r w:rsidDel="00000000" w:rsidR="00000000" w:rsidRPr="00000000">
        <w:rPr>
          <w:rtl w:val="0"/>
        </w:rPr>
      </w:r>
    </w:p>
    <w:p w:rsidR="00000000" w:rsidDel="00000000" w:rsidP="00000000" w:rsidRDefault="00000000" w:rsidRPr="00000000" w14:paraId="00000435">
      <w:pPr>
        <w:numPr>
          <w:ilvl w:val="0"/>
          <w:numId w:val="11"/>
        </w:numPr>
        <w:spacing w:after="12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sudo tar vxzf  hadoop-</w:t>
      </w:r>
      <w:r w:rsidDel="00000000" w:rsidR="00000000" w:rsidRPr="00000000">
        <w:rPr>
          <w:rFonts w:ascii="Times New Roman" w:cs="Times New Roman" w:eastAsia="Times New Roman" w:hAnsi="Times New Roman"/>
          <w:b w:val="1"/>
          <w:color w:val="c00000"/>
          <w:sz w:val="24"/>
          <w:szCs w:val="24"/>
          <w:rtl w:val="0"/>
        </w:rPr>
        <w:t xml:space="preserve">2.2</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color w:val="c00000"/>
          <w:sz w:val="24"/>
          <w:szCs w:val="24"/>
          <w:rtl w:val="0"/>
        </w:rPr>
        <w:t xml:space="preserve">0</w:t>
      </w:r>
      <w:r w:rsidDel="00000000" w:rsidR="00000000" w:rsidRPr="00000000">
        <w:rPr>
          <w:rFonts w:ascii="Times New Roman" w:cs="Times New Roman" w:eastAsia="Times New Roman" w:hAnsi="Times New Roman"/>
          <w:b w:val="1"/>
          <w:color w:val="000000"/>
          <w:sz w:val="24"/>
          <w:szCs w:val="24"/>
          <w:rtl w:val="0"/>
        </w:rPr>
        <w:t xml:space="preserve">.tar.gz ?c /usr/hadoop  </w:t>
      </w:r>
      <w:r w:rsidDel="00000000" w:rsidR="00000000" w:rsidRPr="00000000">
        <w:rPr>
          <w:rtl w:val="0"/>
        </w:rPr>
      </w:r>
    </w:p>
    <w:p w:rsidR="00000000" w:rsidDel="00000000" w:rsidP="00000000" w:rsidRDefault="00000000" w:rsidRPr="00000000" w14:paraId="00000436">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the ownership of Hadoop folder</w:t>
      </w:r>
    </w:p>
    <w:p w:rsidR="00000000" w:rsidDel="00000000" w:rsidP="00000000" w:rsidRDefault="00000000" w:rsidRPr="00000000" w14:paraId="00000437">
      <w:pPr>
        <w:numPr>
          <w:ilvl w:val="0"/>
          <w:numId w:val="5"/>
        </w:numPr>
        <w:spacing w:after="12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sudo chown -R hadoop  usr/hadoop  </w:t>
      </w:r>
      <w:r w:rsidDel="00000000" w:rsidR="00000000" w:rsidRPr="00000000">
        <w:rPr>
          <w:rtl w:val="0"/>
        </w:rPr>
      </w:r>
    </w:p>
    <w:p w:rsidR="00000000" w:rsidDel="00000000" w:rsidP="00000000" w:rsidRDefault="00000000" w:rsidRPr="00000000" w14:paraId="00000438">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the Hadoop configuration files:</w:t>
      </w:r>
    </w:p>
    <w:p w:rsidR="00000000" w:rsidDel="00000000" w:rsidP="00000000" w:rsidRDefault="00000000" w:rsidRPr="00000000" w14:paraId="00000439">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the files are present in </w:t>
      </w:r>
      <w:r w:rsidDel="00000000" w:rsidR="00000000" w:rsidRPr="00000000">
        <w:rPr>
          <w:rFonts w:ascii="Times New Roman" w:cs="Times New Roman" w:eastAsia="Times New Roman" w:hAnsi="Times New Roman"/>
          <w:b w:val="1"/>
          <w:color w:val="000000"/>
          <w:sz w:val="24"/>
          <w:szCs w:val="24"/>
          <w:rtl w:val="0"/>
        </w:rPr>
        <w:t xml:space="preserve">/usr/local/Hadoop/etc/hadoop</w:t>
      </w:r>
      <w:r w:rsidDel="00000000" w:rsidR="00000000" w:rsidRPr="00000000">
        <w:rPr>
          <w:rtl w:val="0"/>
        </w:rPr>
      </w:r>
    </w:p>
    <w:p w:rsidR="00000000" w:rsidDel="00000000" w:rsidP="00000000" w:rsidRDefault="00000000" w:rsidRPr="00000000" w14:paraId="0000043A">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3B">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In hadoop-env.sh file add</w:t>
      </w:r>
    </w:p>
    <w:p w:rsidR="00000000" w:rsidDel="00000000" w:rsidP="00000000" w:rsidRDefault="00000000" w:rsidRPr="00000000" w14:paraId="0000043C">
      <w:pPr>
        <w:numPr>
          <w:ilvl w:val="0"/>
          <w:numId w:val="9"/>
        </w:numPr>
        <w:spacing w:after="12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export JAVA_HOME=/usr/lib/jvm/jdk/jdk1.</w:t>
      </w:r>
      <w:r w:rsidDel="00000000" w:rsidR="00000000" w:rsidRPr="00000000">
        <w:rPr>
          <w:rFonts w:ascii="Times New Roman" w:cs="Times New Roman" w:eastAsia="Times New Roman" w:hAnsi="Times New Roman"/>
          <w:b w:val="1"/>
          <w:color w:val="c00000"/>
          <w:sz w:val="24"/>
          <w:szCs w:val="24"/>
          <w:rtl w:val="0"/>
        </w:rPr>
        <w:t xml:space="preserve">7</w:t>
      </w:r>
      <w:r w:rsidDel="00000000" w:rsidR="00000000" w:rsidRPr="00000000">
        <w:rPr>
          <w:rFonts w:ascii="Times New Roman" w:cs="Times New Roman" w:eastAsia="Times New Roman" w:hAnsi="Times New Roman"/>
          <w:b w:val="1"/>
          <w:color w:val="000000"/>
          <w:sz w:val="24"/>
          <w:szCs w:val="24"/>
          <w:rtl w:val="0"/>
        </w:rPr>
        <w:t xml:space="preserve">.0_71  </w:t>
      </w:r>
      <w:r w:rsidDel="00000000" w:rsidR="00000000" w:rsidRPr="00000000">
        <w:rPr>
          <w:rtl w:val="0"/>
        </w:rPr>
      </w:r>
    </w:p>
    <w:p w:rsidR="00000000" w:rsidDel="00000000" w:rsidP="00000000" w:rsidRDefault="00000000" w:rsidRPr="00000000" w14:paraId="0000043D">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w:t>
      </w:r>
      <w:r w:rsidDel="00000000" w:rsidR="00000000" w:rsidRPr="00000000">
        <w:rPr>
          <w:rFonts w:ascii="Times New Roman" w:cs="Times New Roman" w:eastAsia="Times New Roman" w:hAnsi="Times New Roman"/>
          <w:b w:val="1"/>
          <w:color w:val="000000"/>
          <w:sz w:val="24"/>
          <w:szCs w:val="24"/>
          <w:rtl w:val="0"/>
        </w:rPr>
        <w:t xml:space="preserve">In core-site.xml add following between configuration tabs,</w:t>
      </w:r>
      <w:r w:rsidDel="00000000" w:rsidR="00000000" w:rsidRPr="00000000">
        <w:rPr>
          <w:rtl w:val="0"/>
        </w:rPr>
      </w:r>
    </w:p>
    <w:p w:rsidR="00000000" w:rsidDel="00000000" w:rsidP="00000000" w:rsidRDefault="00000000" w:rsidRPr="00000000" w14:paraId="0000043E">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3F">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0">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fs.default.name</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1">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hdfs://hadoop-master:9000</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2">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3">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4">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dfs.permissions</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5">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false</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6">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7">
      <w:pPr>
        <w:spacing w:after="12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8">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w:t>
      </w:r>
      <w:r w:rsidDel="00000000" w:rsidR="00000000" w:rsidRPr="00000000">
        <w:rPr>
          <w:rFonts w:ascii="Times New Roman" w:cs="Times New Roman" w:eastAsia="Times New Roman" w:hAnsi="Times New Roman"/>
          <w:b w:val="1"/>
          <w:color w:val="000000"/>
          <w:sz w:val="24"/>
          <w:szCs w:val="24"/>
          <w:rtl w:val="0"/>
        </w:rPr>
        <w:t xml:space="preserve">In hdfs-site.xml add following between configuration tabs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49">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A">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B">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dfs.data.dir</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C">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usr/hadoop/dfs/name/data</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D">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&lt;final&gt;</w:t>
      </w:r>
      <w:r w:rsidDel="00000000" w:rsidR="00000000" w:rsidRPr="00000000">
        <w:rPr>
          <w:rFonts w:ascii="Times New Roman" w:cs="Times New Roman" w:eastAsia="Times New Roman" w:hAnsi="Times New Roman"/>
          <w:color w:val="000000"/>
          <w:sz w:val="24"/>
          <w:szCs w:val="24"/>
          <w:rtl w:val="0"/>
        </w:rPr>
        <w:t xml:space="preserve">true</w:t>
      </w:r>
      <w:r w:rsidDel="00000000" w:rsidR="00000000" w:rsidRPr="00000000">
        <w:rPr>
          <w:rFonts w:ascii="Times New Roman" w:cs="Times New Roman" w:eastAsia="Times New Roman" w:hAnsi="Times New Roman"/>
          <w:b w:val="1"/>
          <w:color w:val="006699"/>
          <w:sz w:val="24"/>
          <w:szCs w:val="24"/>
          <w:rtl w:val="0"/>
        </w:rPr>
        <w:t xml:space="preserve">&lt;/final&gt;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E">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F">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0">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dfs.name.dir</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1">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usr/hadoop/dfs/name</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2">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&lt;final&gt;</w:t>
      </w:r>
      <w:r w:rsidDel="00000000" w:rsidR="00000000" w:rsidRPr="00000000">
        <w:rPr>
          <w:rFonts w:ascii="Times New Roman" w:cs="Times New Roman" w:eastAsia="Times New Roman" w:hAnsi="Times New Roman"/>
          <w:color w:val="000000"/>
          <w:sz w:val="24"/>
          <w:szCs w:val="24"/>
          <w:rtl w:val="0"/>
        </w:rPr>
        <w:t xml:space="preserve">true</w:t>
      </w:r>
      <w:r w:rsidDel="00000000" w:rsidR="00000000" w:rsidRPr="00000000">
        <w:rPr>
          <w:rFonts w:ascii="Times New Roman" w:cs="Times New Roman" w:eastAsia="Times New Roman" w:hAnsi="Times New Roman"/>
          <w:b w:val="1"/>
          <w:color w:val="006699"/>
          <w:sz w:val="24"/>
          <w:szCs w:val="24"/>
          <w:rtl w:val="0"/>
        </w:rPr>
        <w:t xml:space="preserve">&lt;/final&gt;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3">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4">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5">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dfs.replication</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6">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7">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8">
      <w:pPr>
        <w:spacing w:after="12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9">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w:t>
      </w:r>
      <w:r w:rsidDel="00000000" w:rsidR="00000000" w:rsidRPr="00000000">
        <w:rPr>
          <w:rFonts w:ascii="Times New Roman" w:cs="Times New Roman" w:eastAsia="Times New Roman" w:hAnsi="Times New Roman"/>
          <w:b w:val="1"/>
          <w:color w:val="000000"/>
          <w:sz w:val="24"/>
          <w:szCs w:val="24"/>
          <w:rtl w:val="0"/>
        </w:rPr>
        <w:t xml:space="preserve">Open the Mapred-site.xml and make the change as shown below</w:t>
      </w:r>
      <w:r w:rsidDel="00000000" w:rsidR="00000000" w:rsidRPr="00000000">
        <w:rPr>
          <w:rtl w:val="0"/>
        </w:rPr>
      </w:r>
    </w:p>
    <w:p w:rsidR="00000000" w:rsidDel="00000000" w:rsidP="00000000" w:rsidRDefault="00000000" w:rsidRPr="00000000" w14:paraId="0000045A">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B">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C">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mapred.job.tracker</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D">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hadoop-master:9001</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E">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F">
      <w:pPr>
        <w:spacing w:after="12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60">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w:t>
      </w:r>
      <w:r w:rsidDel="00000000" w:rsidR="00000000" w:rsidRPr="00000000">
        <w:rPr>
          <w:rFonts w:ascii="Times New Roman" w:cs="Times New Roman" w:eastAsia="Times New Roman" w:hAnsi="Times New Roman"/>
          <w:b w:val="1"/>
          <w:color w:val="000000"/>
          <w:sz w:val="24"/>
          <w:szCs w:val="24"/>
          <w:rtl w:val="0"/>
        </w:rPr>
        <w:t xml:space="preserve">Finally, update your $HOME/.bahsrc</w:t>
      </w:r>
      <w:r w:rsidDel="00000000" w:rsidR="00000000" w:rsidRPr="00000000">
        <w:rPr>
          <w:rtl w:val="0"/>
        </w:rPr>
      </w:r>
    </w:p>
    <w:p w:rsidR="00000000" w:rsidDel="00000000" w:rsidP="00000000" w:rsidRDefault="00000000" w:rsidRPr="00000000" w14:paraId="00000461">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$HOME  </w:t>
      </w:r>
    </w:p>
    <w:p w:rsidR="00000000" w:rsidDel="00000000" w:rsidP="00000000" w:rsidRDefault="00000000" w:rsidRPr="00000000" w14:paraId="00000462">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 .bashrc  </w:t>
      </w:r>
    </w:p>
    <w:p w:rsidR="00000000" w:rsidDel="00000000" w:rsidP="00000000" w:rsidRDefault="00000000" w:rsidRPr="00000000" w14:paraId="00000463">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Append following lines in the end and save and exit  </w:t>
      </w:r>
    </w:p>
    <w:p w:rsidR="00000000" w:rsidDel="00000000" w:rsidP="00000000" w:rsidRDefault="00000000" w:rsidRPr="00000000" w14:paraId="00000464">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 variables   </w:t>
      </w:r>
    </w:p>
    <w:p w:rsidR="00000000" w:rsidDel="00000000" w:rsidP="00000000" w:rsidRDefault="00000000" w:rsidRPr="00000000" w14:paraId="00000465">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JAVA_HOME</w:t>
      </w:r>
      <w:r w:rsidDel="00000000" w:rsidR="00000000" w:rsidRPr="00000000">
        <w:rPr>
          <w:rFonts w:ascii="Times New Roman" w:cs="Times New Roman" w:eastAsia="Times New Roman" w:hAnsi="Times New Roman"/>
          <w:color w:val="000000"/>
          <w:sz w:val="24"/>
          <w:szCs w:val="24"/>
          <w:rtl w:val="0"/>
        </w:rPr>
        <w:t xml:space="preserve">=/usr/lib/jvm/jdk/jdk1.7.0_71  </w:t>
      </w:r>
    </w:p>
    <w:p w:rsidR="00000000" w:rsidDel="00000000" w:rsidP="00000000" w:rsidRDefault="00000000" w:rsidRPr="00000000" w14:paraId="00000466">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HADOOP_INSTALL</w:t>
      </w:r>
      <w:r w:rsidDel="00000000" w:rsidR="00000000" w:rsidRPr="00000000">
        <w:rPr>
          <w:rFonts w:ascii="Times New Roman" w:cs="Times New Roman" w:eastAsia="Times New Roman" w:hAnsi="Times New Roman"/>
          <w:color w:val="000000"/>
          <w:sz w:val="24"/>
          <w:szCs w:val="24"/>
          <w:rtl w:val="0"/>
        </w:rPr>
        <w:t xml:space="preserve">=/usr/hadoop  </w:t>
      </w:r>
    </w:p>
    <w:p w:rsidR="00000000" w:rsidDel="00000000" w:rsidP="00000000" w:rsidRDefault="00000000" w:rsidRPr="00000000" w14:paraId="00000467">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PATH</w:t>
      </w:r>
      <w:r w:rsidDel="00000000" w:rsidR="00000000" w:rsidRPr="00000000">
        <w:rPr>
          <w:rFonts w:ascii="Times New Roman" w:cs="Times New Roman" w:eastAsia="Times New Roman" w:hAnsi="Times New Roman"/>
          <w:color w:val="000000"/>
          <w:sz w:val="24"/>
          <w:szCs w:val="24"/>
          <w:rtl w:val="0"/>
        </w:rPr>
        <w:t xml:space="preserve">=$PATH:$HADOOP_INSTALL/bin   </w:t>
      </w:r>
    </w:p>
    <w:p w:rsidR="00000000" w:rsidDel="00000000" w:rsidP="00000000" w:rsidRDefault="00000000" w:rsidRPr="00000000" w14:paraId="00000468">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PATH</w:t>
      </w:r>
      <w:r w:rsidDel="00000000" w:rsidR="00000000" w:rsidRPr="00000000">
        <w:rPr>
          <w:rFonts w:ascii="Times New Roman" w:cs="Times New Roman" w:eastAsia="Times New Roman" w:hAnsi="Times New Roman"/>
          <w:color w:val="000000"/>
          <w:sz w:val="24"/>
          <w:szCs w:val="24"/>
          <w:rtl w:val="0"/>
        </w:rPr>
        <w:t xml:space="preserve">=$PATH:$HADOOP_INSTALL/sbin  </w:t>
      </w:r>
    </w:p>
    <w:p w:rsidR="00000000" w:rsidDel="00000000" w:rsidP="00000000" w:rsidRDefault="00000000" w:rsidRPr="00000000" w14:paraId="00000469">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HADOOP_MAPRED_HOME</w:t>
      </w:r>
      <w:r w:rsidDel="00000000" w:rsidR="00000000" w:rsidRPr="00000000">
        <w:rPr>
          <w:rFonts w:ascii="Times New Roman" w:cs="Times New Roman" w:eastAsia="Times New Roman" w:hAnsi="Times New Roman"/>
          <w:color w:val="000000"/>
          <w:sz w:val="24"/>
          <w:szCs w:val="24"/>
          <w:rtl w:val="0"/>
        </w:rPr>
        <w:t xml:space="preserve">=$HADOOP_INSTALL   </w:t>
      </w:r>
    </w:p>
    <w:p w:rsidR="00000000" w:rsidDel="00000000" w:rsidP="00000000" w:rsidRDefault="00000000" w:rsidRPr="00000000" w14:paraId="0000046A">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HADOOP_COMMON_HOME</w:t>
      </w:r>
      <w:r w:rsidDel="00000000" w:rsidR="00000000" w:rsidRPr="00000000">
        <w:rPr>
          <w:rFonts w:ascii="Times New Roman" w:cs="Times New Roman" w:eastAsia="Times New Roman" w:hAnsi="Times New Roman"/>
          <w:color w:val="000000"/>
          <w:sz w:val="24"/>
          <w:szCs w:val="24"/>
          <w:rtl w:val="0"/>
        </w:rPr>
        <w:t xml:space="preserve">=$HADOOP_INSTALL  </w:t>
      </w:r>
    </w:p>
    <w:p w:rsidR="00000000" w:rsidDel="00000000" w:rsidP="00000000" w:rsidRDefault="00000000" w:rsidRPr="00000000" w14:paraId="0000046B">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HADOOP_HDFS_HOME</w:t>
      </w:r>
      <w:r w:rsidDel="00000000" w:rsidR="00000000" w:rsidRPr="00000000">
        <w:rPr>
          <w:rFonts w:ascii="Times New Roman" w:cs="Times New Roman" w:eastAsia="Times New Roman" w:hAnsi="Times New Roman"/>
          <w:color w:val="000000"/>
          <w:sz w:val="24"/>
          <w:szCs w:val="24"/>
          <w:rtl w:val="0"/>
        </w:rPr>
        <w:t xml:space="preserve">=$HADOOP_INSTALL   </w:t>
      </w:r>
    </w:p>
    <w:p w:rsidR="00000000" w:rsidDel="00000000" w:rsidP="00000000" w:rsidRDefault="00000000" w:rsidRPr="00000000" w14:paraId="0000046C">
      <w:pPr>
        <w:spacing w:after="12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YARN_HOME</w:t>
      </w:r>
      <w:r w:rsidDel="00000000" w:rsidR="00000000" w:rsidRPr="00000000">
        <w:rPr>
          <w:rFonts w:ascii="Times New Roman" w:cs="Times New Roman" w:eastAsia="Times New Roman" w:hAnsi="Times New Roman"/>
          <w:color w:val="000000"/>
          <w:sz w:val="24"/>
          <w:szCs w:val="24"/>
          <w:rtl w:val="0"/>
        </w:rPr>
        <w:t xml:space="preserve">=$HADOOP_INSTALL  </w:t>
      </w:r>
    </w:p>
    <w:p w:rsidR="00000000" w:rsidDel="00000000" w:rsidP="00000000" w:rsidRDefault="00000000" w:rsidRPr="00000000" w14:paraId="0000046D">
      <w:pPr>
        <w:shd w:fill="ffffff" w:val="clear"/>
        <w:spacing w:after="280" w:before="2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On the slave machine install Hadoop using the command below</w:t>
      </w:r>
    </w:p>
    <w:p w:rsidR="00000000" w:rsidDel="00000000" w:rsidP="00000000" w:rsidRDefault="00000000" w:rsidRPr="00000000" w14:paraId="0000046E">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su hadoop   </w:t>
      </w:r>
    </w:p>
    <w:p w:rsidR="00000000" w:rsidDel="00000000" w:rsidP="00000000" w:rsidRDefault="00000000" w:rsidRPr="00000000" w14:paraId="0000046F">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cd /opt/hadoop   </w:t>
      </w:r>
    </w:p>
    <w:p w:rsidR="00000000" w:rsidDel="00000000" w:rsidP="00000000" w:rsidRDefault="00000000" w:rsidRPr="00000000" w14:paraId="00000470">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scp -r hadoop hadoop-slave-one:/usr/hadoop   </w:t>
      </w:r>
    </w:p>
    <w:p w:rsidR="00000000" w:rsidDel="00000000" w:rsidP="00000000" w:rsidRDefault="00000000" w:rsidRPr="00000000" w14:paraId="00000471">
      <w:pPr>
        <w:spacing w:after="12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scp -r hadoop hadoop-slave-two:/usr/Hadoop  </w:t>
      </w:r>
    </w:p>
    <w:p w:rsidR="00000000" w:rsidDel="00000000" w:rsidP="00000000" w:rsidRDefault="00000000" w:rsidRPr="00000000" w14:paraId="00000472">
      <w:pPr>
        <w:shd w:fill="ffffff" w:val="clear"/>
        <w:spacing w:after="280" w:before="2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Configure master node and slave node</w:t>
      </w:r>
    </w:p>
    <w:p w:rsidR="00000000" w:rsidDel="00000000" w:rsidP="00000000" w:rsidRDefault="00000000" w:rsidRPr="00000000" w14:paraId="00000473">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vi etc/hadoop/masters  </w:t>
      </w:r>
    </w:p>
    <w:p w:rsidR="00000000" w:rsidDel="00000000" w:rsidP="00000000" w:rsidRDefault="00000000" w:rsidRPr="00000000" w14:paraId="00000474">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hadoop-master  </w:t>
      </w:r>
    </w:p>
    <w:p w:rsidR="00000000" w:rsidDel="00000000" w:rsidP="00000000" w:rsidRDefault="00000000" w:rsidRPr="00000000" w14:paraId="00000475">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vi etc/hadoop/slaves  </w:t>
      </w:r>
    </w:p>
    <w:p w:rsidR="00000000" w:rsidDel="00000000" w:rsidP="00000000" w:rsidRDefault="00000000" w:rsidRPr="00000000" w14:paraId="00000476">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hadoop-slave-one   </w:t>
      </w:r>
    </w:p>
    <w:p w:rsidR="00000000" w:rsidDel="00000000" w:rsidP="00000000" w:rsidRDefault="00000000" w:rsidRPr="00000000" w14:paraId="00000477">
      <w:pPr>
        <w:spacing w:after="12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hadoop-slave-two  </w:t>
      </w:r>
    </w:p>
    <w:p w:rsidR="00000000" w:rsidDel="00000000" w:rsidP="00000000" w:rsidRDefault="00000000" w:rsidRPr="00000000" w14:paraId="00000478">
      <w:pPr>
        <w:shd w:fill="ffffff" w:val="clear"/>
        <w:spacing w:after="280" w:before="2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After this format the name node and start all the deamons</w:t>
      </w:r>
    </w:p>
    <w:p w:rsidR="00000000" w:rsidDel="00000000" w:rsidP="00000000" w:rsidRDefault="00000000" w:rsidRPr="00000000" w14:paraId="00000479">
      <w:pPr>
        <w:spacing w:after="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su hadoop   </w:t>
      </w:r>
    </w:p>
    <w:p w:rsidR="00000000" w:rsidDel="00000000" w:rsidP="00000000" w:rsidRDefault="00000000" w:rsidRPr="00000000" w14:paraId="0000047A">
      <w:pPr>
        <w:spacing w:after="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cd /usr/hadoop   </w:t>
      </w:r>
    </w:p>
    <w:p w:rsidR="00000000" w:rsidDel="00000000" w:rsidP="00000000" w:rsidRDefault="00000000" w:rsidRPr="00000000" w14:paraId="0000047B">
      <w:pPr>
        <w:spacing w:after="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bin/hadoop namenode -format  </w:t>
      </w:r>
    </w:p>
    <w:p w:rsidR="00000000" w:rsidDel="00000000" w:rsidP="00000000" w:rsidRDefault="00000000" w:rsidRPr="00000000" w14:paraId="0000047C">
      <w:pPr>
        <w:spacing w:after="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cd $HADOOP_HOME/sbin  </w:t>
      </w:r>
    </w:p>
    <w:p w:rsidR="00000000" w:rsidDel="00000000" w:rsidP="00000000" w:rsidRDefault="00000000" w:rsidRPr="00000000" w14:paraId="0000047D">
      <w:pPr>
        <w:spacing w:after="12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start-all.sh  </w:t>
      </w:r>
    </w:p>
    <w:p w:rsidR="00000000" w:rsidDel="00000000" w:rsidP="00000000" w:rsidRDefault="00000000" w:rsidRPr="00000000" w14:paraId="0000047E">
      <w:pPr>
        <w:spacing w:after="280" w:before="280" w:lineRule="auto"/>
        <w:rPr>
          <w:rFonts w:ascii="Times New Roman" w:cs="Times New Roman" w:eastAsia="Times New Roman" w:hAnsi="Times New Roman"/>
          <w:color w:val="610b38"/>
          <w:sz w:val="24"/>
          <w:szCs w:val="24"/>
        </w:rPr>
      </w:pPr>
      <w:r w:rsidDel="00000000" w:rsidR="00000000" w:rsidRPr="00000000">
        <w:rPr>
          <w:rtl w:val="0"/>
        </w:rPr>
      </w:r>
    </w:p>
    <w:p w:rsidR="00000000" w:rsidDel="00000000" w:rsidP="00000000" w:rsidRDefault="00000000" w:rsidRPr="00000000" w14:paraId="0000047F">
      <w:pP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Steps to execute MapReduce word count example</w:t>
      </w:r>
    </w:p>
    <w:p w:rsidR="00000000" w:rsidDel="00000000" w:rsidP="00000000" w:rsidRDefault="00000000" w:rsidRPr="00000000" w14:paraId="00000480">
      <w:pP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Step-1 : </w:t>
      </w:r>
      <w:r w:rsidDel="00000000" w:rsidR="00000000" w:rsidRPr="00000000">
        <w:rPr>
          <w:rFonts w:ascii="Times New Roman" w:cs="Times New Roman" w:eastAsia="Times New Roman" w:hAnsi="Times New Roman"/>
          <w:color w:val="000000"/>
          <w:sz w:val="24"/>
          <w:szCs w:val="24"/>
          <w:rtl w:val="0"/>
        </w:rPr>
        <w:t xml:space="preserve">Create a text file in your local machine and write some text into it.</w:t>
        <w:br w:type="textWrapping"/>
        <w:t xml:space="preserve">$ nano data.txt</w:t>
      </w:r>
    </w:p>
    <w:p w:rsidR="00000000" w:rsidDel="00000000" w:rsidP="00000000" w:rsidRDefault="00000000" w:rsidRPr="00000000" w14:paraId="00000481">
      <w:pPr>
        <w:spacing w:after="280" w:before="60" w:lineRule="auto"/>
        <w:ind w:left="1020" w:hanging="10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76800" cy="2308860"/>
            <wp:effectExtent b="0" l="0" r="0" t="0"/>
            <wp:docPr id="39"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487680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after="280" w:before="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Step-2 : </w:t>
      </w:r>
      <w:r w:rsidDel="00000000" w:rsidR="00000000" w:rsidRPr="00000000">
        <w:rPr>
          <w:rFonts w:ascii="Times New Roman" w:cs="Times New Roman" w:eastAsia="Times New Roman" w:hAnsi="Times New Roman"/>
          <w:color w:val="000000"/>
          <w:sz w:val="24"/>
          <w:szCs w:val="24"/>
          <w:highlight w:val="white"/>
          <w:rtl w:val="0"/>
        </w:rPr>
        <w:t xml:space="preserve">Check the text written in the data.txt file.</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 cat data.txt</w:t>
      </w:r>
    </w:p>
    <w:p w:rsidR="00000000" w:rsidDel="00000000" w:rsidP="00000000" w:rsidRDefault="00000000" w:rsidRPr="00000000" w14:paraId="00000483">
      <w:pPr>
        <w:spacing w:after="280" w:before="60" w:lineRule="auto"/>
        <w:ind w:left="1020" w:hanging="111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291719" cy="3170078"/>
            <wp:effectExtent b="0" l="0" r="0" t="0"/>
            <wp:docPr id="42"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291719" cy="3170078"/>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Step-3 : </w:t>
      </w:r>
      <w:r w:rsidDel="00000000" w:rsidR="00000000" w:rsidRPr="00000000">
        <w:rPr>
          <w:rFonts w:ascii="Times New Roman" w:cs="Times New Roman" w:eastAsia="Times New Roman" w:hAnsi="Times New Roman"/>
          <w:color w:val="000000"/>
          <w:sz w:val="24"/>
          <w:szCs w:val="24"/>
          <w:rtl w:val="0"/>
        </w:rPr>
        <w:t xml:space="preserve">Create a directory in HDFS, where to kept text file.</w:t>
        <w:br w:type="textWrapping"/>
        <w:t xml:space="preserve">$ hdfs dfs -mkdir /test</w:t>
      </w:r>
    </w:p>
    <w:p w:rsidR="00000000" w:rsidDel="00000000" w:rsidP="00000000" w:rsidRDefault="00000000" w:rsidRPr="00000000" w14:paraId="00000485">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Step-4 : </w:t>
      </w:r>
      <w:r w:rsidDel="00000000" w:rsidR="00000000" w:rsidRPr="00000000">
        <w:rPr>
          <w:rFonts w:ascii="Times New Roman" w:cs="Times New Roman" w:eastAsia="Times New Roman" w:hAnsi="Times New Roman"/>
          <w:color w:val="000000"/>
          <w:sz w:val="24"/>
          <w:szCs w:val="24"/>
          <w:rtl w:val="0"/>
        </w:rPr>
        <w:t xml:space="preserve">Upload the data.txt file on HDFS in the specific directory.</w:t>
        <w:br w:type="textWrapping"/>
        <w:t xml:space="preserve">$ hdfs dfs -put /home/code/data.txt /test</w:t>
      </w:r>
    </w:p>
    <w:p w:rsidR="00000000" w:rsidDel="00000000" w:rsidP="00000000" w:rsidRDefault="00000000" w:rsidRPr="00000000" w14:paraId="00000486">
      <w:pPr>
        <w:spacing w:after="280" w:before="60" w:lineRule="auto"/>
        <w:ind w:left="1020" w:hanging="10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51122" cy="2253679"/>
            <wp:effectExtent b="0" l="0" r="0" t="0"/>
            <wp:docPr descr="MapReduce Word Count Example" id="45" name="image45.png"/>
            <a:graphic>
              <a:graphicData uri="http://schemas.openxmlformats.org/drawingml/2006/picture">
                <pic:pic>
                  <pic:nvPicPr>
                    <pic:cNvPr descr="MapReduce Word Count Example" id="0" name="image45.png"/>
                    <pic:cNvPicPr preferRelativeResize="0"/>
                  </pic:nvPicPr>
                  <pic:blipFill>
                    <a:blip r:embed="rId70"/>
                    <a:srcRect b="0" l="0" r="0" t="0"/>
                    <a:stretch>
                      <a:fillRect/>
                    </a:stretch>
                  </pic:blipFill>
                  <pic:spPr>
                    <a:xfrm>
                      <a:off x="0" y="0"/>
                      <a:ext cx="5951122" cy="2253679"/>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280" w:before="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Step-5 : </w:t>
      </w:r>
      <w:r w:rsidDel="00000000" w:rsidR="00000000" w:rsidRPr="00000000">
        <w:rPr>
          <w:rFonts w:ascii="Times New Roman" w:cs="Times New Roman" w:eastAsia="Times New Roman" w:hAnsi="Times New Roman"/>
          <w:color w:val="000000"/>
          <w:sz w:val="24"/>
          <w:szCs w:val="24"/>
          <w:highlight w:val="white"/>
          <w:rtl w:val="0"/>
        </w:rPr>
        <w:t xml:space="preserve">Write the MapReduce program using eclipse.</w:t>
      </w:r>
    </w:p>
    <w:p w:rsidR="00000000" w:rsidDel="00000000" w:rsidP="00000000" w:rsidRDefault="00000000" w:rsidRPr="00000000" w14:paraId="00000488">
      <w:pPr>
        <w:tabs>
          <w:tab w:val="left" w:pos="90"/>
        </w:tabs>
        <w:spacing w:after="280" w:before="60" w:lineRule="auto"/>
        <w:ind w:left="90" w:firstLine="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b w:val="1"/>
          <w:color w:val="610b4b"/>
          <w:rtl w:val="0"/>
        </w:rPr>
        <w:t xml:space="preserve">WC_Mapper.java</w:t>
      </w:r>
      <w:r w:rsidDel="00000000" w:rsidR="00000000" w:rsidRPr="00000000">
        <w:rPr>
          <w:rtl w:val="0"/>
        </w:rPr>
      </w:r>
    </w:p>
    <w:p w:rsidR="00000000" w:rsidDel="00000000" w:rsidP="00000000" w:rsidRDefault="00000000" w:rsidRPr="00000000" w14:paraId="00000489">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package com.javatpoint;  </w:t>
      </w:r>
    </w:p>
    <w:p w:rsidR="00000000" w:rsidDel="00000000" w:rsidP="00000000" w:rsidRDefault="00000000" w:rsidRPr="00000000" w14:paraId="0000048A">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8B">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java.io.IOException;    </w:t>
      </w:r>
    </w:p>
    <w:p w:rsidR="00000000" w:rsidDel="00000000" w:rsidP="00000000" w:rsidRDefault="00000000" w:rsidRPr="00000000" w14:paraId="0000048C">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java.util.StringTokenizer;    </w:t>
      </w:r>
    </w:p>
    <w:p w:rsidR="00000000" w:rsidDel="00000000" w:rsidP="00000000" w:rsidRDefault="00000000" w:rsidRPr="00000000" w14:paraId="0000048D">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org.apache.hadoop.io.IntWritable;    </w:t>
      </w:r>
    </w:p>
    <w:p w:rsidR="00000000" w:rsidDel="00000000" w:rsidP="00000000" w:rsidRDefault="00000000" w:rsidRPr="00000000" w14:paraId="0000048E">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org.apache.hadoop.io.LongWritable;    </w:t>
      </w:r>
    </w:p>
    <w:p w:rsidR="00000000" w:rsidDel="00000000" w:rsidP="00000000" w:rsidRDefault="00000000" w:rsidRPr="00000000" w14:paraId="0000048F">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org.apache.hadoop.io.Text;    </w:t>
      </w:r>
    </w:p>
    <w:p w:rsidR="00000000" w:rsidDel="00000000" w:rsidP="00000000" w:rsidRDefault="00000000" w:rsidRPr="00000000" w14:paraId="00000490">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org.apache.hadoop.mapred.MapReduceBase;    </w:t>
      </w:r>
    </w:p>
    <w:p w:rsidR="00000000" w:rsidDel="00000000" w:rsidP="00000000" w:rsidRDefault="00000000" w:rsidRPr="00000000" w14:paraId="00000491">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org.apache.hadoop.mapred.Mapper;    </w:t>
      </w:r>
    </w:p>
    <w:p w:rsidR="00000000" w:rsidDel="00000000" w:rsidP="00000000" w:rsidRDefault="00000000" w:rsidRPr="00000000" w14:paraId="00000492">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org.apache.hadoop.mapred.OutputCollector;    </w:t>
      </w:r>
    </w:p>
    <w:p w:rsidR="00000000" w:rsidDel="00000000" w:rsidP="00000000" w:rsidRDefault="00000000" w:rsidRPr="00000000" w14:paraId="00000493">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org.apache.hadoop.mapred.Reporter;    </w:t>
      </w:r>
    </w:p>
    <w:p w:rsidR="00000000" w:rsidDel="00000000" w:rsidP="00000000" w:rsidRDefault="00000000" w:rsidRPr="00000000" w14:paraId="00000494">
      <w:pPr>
        <w:spacing w:after="0" w:lineRule="auto"/>
        <w:ind w:left="90" w:firstLine="0"/>
        <w:rPr>
          <w:rFonts w:ascii="Times New Roman" w:cs="Times New Roman" w:eastAsia="Times New Roman" w:hAnsi="Times New Roman"/>
          <w:b w:val="1"/>
          <w:color w:val="006699"/>
        </w:rPr>
      </w:pPr>
      <w:r w:rsidDel="00000000" w:rsidR="00000000" w:rsidRPr="00000000">
        <w:rPr>
          <w:rFonts w:ascii="Times New Roman" w:cs="Times New Roman" w:eastAsia="Times New Roman" w:hAnsi="Times New Roman"/>
          <w:color w:val="000000"/>
          <w:rtl w:val="0"/>
        </w:rPr>
        <w:t xml:space="preserve">public class WC_Mapper extends MapReduceBase implements Mapper</w:t>
      </w:r>
      <w:r w:rsidDel="00000000" w:rsidR="00000000" w:rsidRPr="00000000">
        <w:rPr>
          <w:rFonts w:ascii="Times New Roman" w:cs="Times New Roman" w:eastAsia="Times New Roman" w:hAnsi="Times New Roman"/>
          <w:b w:val="1"/>
          <w:color w:val="006699"/>
          <w:rtl w:val="0"/>
        </w:rPr>
        <w:t xml:space="preserve">&lt;LongWritable</w:t>
      </w:r>
      <w:r w:rsidDel="00000000" w:rsidR="00000000" w:rsidRPr="00000000">
        <w:rPr>
          <w:rFonts w:ascii="Times New Roman" w:cs="Times New Roman" w:eastAsia="Times New Roman" w:hAnsi="Times New Roman"/>
          <w:color w:val="000000"/>
          <w:rtl w:val="0"/>
        </w:rPr>
        <w:t xml:space="preserve">,Text,Text,IntWritable</w:t>
      </w:r>
      <w:r w:rsidDel="00000000" w:rsidR="00000000" w:rsidRPr="00000000">
        <w:rPr>
          <w:rFonts w:ascii="Times New Roman" w:cs="Times New Roman" w:eastAsia="Times New Roman" w:hAnsi="Times New Roman"/>
          <w:b w:val="1"/>
          <w:color w:val="006699"/>
          <w:rtl w:val="0"/>
        </w:rPr>
        <w:t xml:space="preserve">&gt;</w:t>
      </w:r>
    </w:p>
    <w:p w:rsidR="00000000" w:rsidDel="00000000" w:rsidP="00000000" w:rsidRDefault="00000000" w:rsidRPr="00000000" w14:paraId="00000495">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96">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private final static IntWritable </w:t>
      </w:r>
      <w:r w:rsidDel="00000000" w:rsidR="00000000" w:rsidRPr="00000000">
        <w:rPr>
          <w:rFonts w:ascii="Times New Roman" w:cs="Times New Roman" w:eastAsia="Times New Roman" w:hAnsi="Times New Roman"/>
          <w:color w:val="ff0000"/>
          <w:rtl w:val="0"/>
        </w:rPr>
        <w:t xml:space="preserve">one</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new</w:t>
      </w:r>
      <w:r w:rsidDel="00000000" w:rsidR="00000000" w:rsidRPr="00000000">
        <w:rPr>
          <w:rFonts w:ascii="Times New Roman" w:cs="Times New Roman" w:eastAsia="Times New Roman" w:hAnsi="Times New Roman"/>
          <w:color w:val="000000"/>
          <w:rtl w:val="0"/>
        </w:rPr>
        <w:t xml:space="preserve"> IntWritable(1);    </w:t>
      </w:r>
    </w:p>
    <w:p w:rsidR="00000000" w:rsidDel="00000000" w:rsidP="00000000" w:rsidRDefault="00000000" w:rsidRPr="00000000" w14:paraId="00000497">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private Text </w:t>
      </w:r>
      <w:r w:rsidDel="00000000" w:rsidR="00000000" w:rsidRPr="00000000">
        <w:rPr>
          <w:rFonts w:ascii="Times New Roman" w:cs="Times New Roman" w:eastAsia="Times New Roman" w:hAnsi="Times New Roman"/>
          <w:color w:val="ff0000"/>
          <w:rtl w:val="0"/>
        </w:rPr>
        <w:t xml:space="preserve">word</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new</w:t>
      </w:r>
      <w:r w:rsidDel="00000000" w:rsidR="00000000" w:rsidRPr="00000000">
        <w:rPr>
          <w:rFonts w:ascii="Times New Roman" w:cs="Times New Roman" w:eastAsia="Times New Roman" w:hAnsi="Times New Roman"/>
          <w:color w:val="000000"/>
          <w:rtl w:val="0"/>
        </w:rPr>
        <w:t xml:space="preserve"> Text();    </w:t>
      </w:r>
    </w:p>
    <w:p w:rsidR="00000000" w:rsidDel="00000000" w:rsidP="00000000" w:rsidRDefault="00000000" w:rsidRPr="00000000" w14:paraId="00000498">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void map(LongWritable key, Text value,OutputCollector</w:t>
      </w:r>
      <w:r w:rsidDel="00000000" w:rsidR="00000000" w:rsidRPr="00000000">
        <w:rPr>
          <w:rFonts w:ascii="Times New Roman" w:cs="Times New Roman" w:eastAsia="Times New Roman" w:hAnsi="Times New Roman"/>
          <w:b w:val="1"/>
          <w:color w:val="006699"/>
          <w:rtl w:val="0"/>
        </w:rPr>
        <w:t xml:space="preserve">&lt;Text</w:t>
      </w:r>
      <w:r w:rsidDel="00000000" w:rsidR="00000000" w:rsidRPr="00000000">
        <w:rPr>
          <w:rFonts w:ascii="Times New Roman" w:cs="Times New Roman" w:eastAsia="Times New Roman" w:hAnsi="Times New Roman"/>
          <w:color w:val="000000"/>
          <w:rtl w:val="0"/>
        </w:rPr>
        <w:t xml:space="preserve">,IntWritable</w:t>
      </w:r>
      <w:r w:rsidDel="00000000" w:rsidR="00000000" w:rsidRPr="00000000">
        <w:rPr>
          <w:rFonts w:ascii="Times New Roman" w:cs="Times New Roman" w:eastAsia="Times New Roman" w:hAnsi="Times New Roman"/>
          <w:b w:val="1"/>
          <w:color w:val="006699"/>
          <w:rtl w:val="0"/>
        </w:rPr>
        <w:t xml:space="preserve">&gt;</w:t>
      </w:r>
      <w:r w:rsidDel="00000000" w:rsidR="00000000" w:rsidRPr="00000000">
        <w:rPr>
          <w:rFonts w:ascii="Times New Roman" w:cs="Times New Roman" w:eastAsia="Times New Roman" w:hAnsi="Times New Roman"/>
          <w:color w:val="000000"/>
          <w:rtl w:val="0"/>
        </w:rPr>
        <w:t xml:space="preserve"> output,     </w:t>
      </w:r>
    </w:p>
    <w:p w:rsidR="00000000" w:rsidDel="00000000" w:rsidP="00000000" w:rsidRDefault="00000000" w:rsidRPr="00000000" w14:paraId="00000499">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Reporter reporter) throws IOException{    </w:t>
      </w:r>
    </w:p>
    <w:p w:rsidR="00000000" w:rsidDel="00000000" w:rsidP="00000000" w:rsidRDefault="00000000" w:rsidRPr="00000000" w14:paraId="0000049A">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String </w:t>
      </w:r>
      <w:r w:rsidDel="00000000" w:rsidR="00000000" w:rsidRPr="00000000">
        <w:rPr>
          <w:rFonts w:ascii="Times New Roman" w:cs="Times New Roman" w:eastAsia="Times New Roman" w:hAnsi="Times New Roman"/>
          <w:color w:val="ff0000"/>
          <w:rtl w:val="0"/>
        </w:rPr>
        <w:t xml:space="preserve">line</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value</w:t>
      </w:r>
      <w:r w:rsidDel="00000000" w:rsidR="00000000" w:rsidRPr="00000000">
        <w:rPr>
          <w:rFonts w:ascii="Times New Roman" w:cs="Times New Roman" w:eastAsia="Times New Roman" w:hAnsi="Times New Roman"/>
          <w:color w:val="000000"/>
          <w:rtl w:val="0"/>
        </w:rPr>
        <w:t xml:space="preserve">.toString();    </w:t>
      </w:r>
    </w:p>
    <w:p w:rsidR="00000000" w:rsidDel="00000000" w:rsidP="00000000" w:rsidRDefault="00000000" w:rsidRPr="00000000" w14:paraId="0000049B">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StringTokenizer  </w:t>
      </w:r>
      <w:r w:rsidDel="00000000" w:rsidR="00000000" w:rsidRPr="00000000">
        <w:rPr>
          <w:rFonts w:ascii="Times New Roman" w:cs="Times New Roman" w:eastAsia="Times New Roman" w:hAnsi="Times New Roman"/>
          <w:color w:val="ff0000"/>
          <w:rtl w:val="0"/>
        </w:rPr>
        <w:t xml:space="preserve">tokenizer</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new</w:t>
      </w:r>
      <w:r w:rsidDel="00000000" w:rsidR="00000000" w:rsidRPr="00000000">
        <w:rPr>
          <w:rFonts w:ascii="Times New Roman" w:cs="Times New Roman" w:eastAsia="Times New Roman" w:hAnsi="Times New Roman"/>
          <w:color w:val="000000"/>
          <w:rtl w:val="0"/>
        </w:rPr>
        <w:t xml:space="preserve"> StringTokenizer(line);    </w:t>
      </w:r>
    </w:p>
    <w:p w:rsidR="00000000" w:rsidDel="00000000" w:rsidP="00000000" w:rsidRDefault="00000000" w:rsidRPr="00000000" w14:paraId="0000049C">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while (tokenizer.hasMoreTokens()){    </w:t>
      </w:r>
    </w:p>
    <w:p w:rsidR="00000000" w:rsidDel="00000000" w:rsidP="00000000" w:rsidRDefault="00000000" w:rsidRPr="00000000" w14:paraId="0000049D">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word.set(tokenizer.nextToken());    </w:t>
      </w:r>
    </w:p>
    <w:p w:rsidR="00000000" w:rsidDel="00000000" w:rsidP="00000000" w:rsidRDefault="00000000" w:rsidRPr="00000000" w14:paraId="0000049E">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output.collect(word, one);    </w:t>
      </w:r>
    </w:p>
    <w:p w:rsidR="00000000" w:rsidDel="00000000" w:rsidP="00000000" w:rsidRDefault="00000000" w:rsidRPr="00000000" w14:paraId="0000049F">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A0">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A1">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keepNext w:val="1"/>
        <w:keepLines w:val="1"/>
        <w:shd w:fill="ffffff" w:val="clear"/>
        <w:spacing w:after="0" w:before="40" w:lineRule="auto"/>
        <w:rPr>
          <w:rFonts w:ascii="Times New Roman" w:cs="Times New Roman" w:eastAsia="Times New Roman" w:hAnsi="Times New Roman"/>
          <w:color w:val="610b4b"/>
        </w:rPr>
      </w:pPr>
      <w:r w:rsidDel="00000000" w:rsidR="00000000" w:rsidRPr="00000000">
        <w:rPr>
          <w:rFonts w:ascii="Times New Roman" w:cs="Times New Roman" w:eastAsia="Times New Roman" w:hAnsi="Times New Roman"/>
          <w:b w:val="1"/>
          <w:color w:val="610b4b"/>
          <w:rtl w:val="0"/>
        </w:rPr>
        <w:t xml:space="preserve">WC_Reducer.java</w:t>
      </w:r>
      <w:r w:rsidDel="00000000" w:rsidR="00000000" w:rsidRPr="00000000">
        <w:rPr>
          <w:rtl w:val="0"/>
        </w:rPr>
      </w:r>
    </w:p>
    <w:p w:rsidR="00000000" w:rsidDel="00000000" w:rsidP="00000000" w:rsidRDefault="00000000" w:rsidRPr="00000000" w14:paraId="000004A4">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package com.javatpoint;  </w:t>
      </w:r>
    </w:p>
    <w:p w:rsidR="00000000" w:rsidDel="00000000" w:rsidP="00000000" w:rsidRDefault="00000000" w:rsidRPr="00000000" w14:paraId="000004A5">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java.io.IOException;    </w:t>
      </w:r>
    </w:p>
    <w:p w:rsidR="00000000" w:rsidDel="00000000" w:rsidP="00000000" w:rsidRDefault="00000000" w:rsidRPr="00000000" w14:paraId="000004A6">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java.util.Iterator;    </w:t>
      </w:r>
    </w:p>
    <w:p w:rsidR="00000000" w:rsidDel="00000000" w:rsidP="00000000" w:rsidRDefault="00000000" w:rsidRPr="00000000" w14:paraId="000004A7">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org.apache.hadoop.io.IntWritable;    </w:t>
      </w:r>
    </w:p>
    <w:p w:rsidR="00000000" w:rsidDel="00000000" w:rsidP="00000000" w:rsidRDefault="00000000" w:rsidRPr="00000000" w14:paraId="000004A8">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org.apache.hadoop.io.Text;    </w:t>
      </w:r>
    </w:p>
    <w:p w:rsidR="00000000" w:rsidDel="00000000" w:rsidP="00000000" w:rsidRDefault="00000000" w:rsidRPr="00000000" w14:paraId="000004A9">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org.apache.hadoop.mapred.MapReduceBase;    </w:t>
      </w:r>
    </w:p>
    <w:p w:rsidR="00000000" w:rsidDel="00000000" w:rsidP="00000000" w:rsidRDefault="00000000" w:rsidRPr="00000000" w14:paraId="000004AA">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org.apache.hadoop.mapred.OutputCollector;    </w:t>
      </w:r>
    </w:p>
    <w:p w:rsidR="00000000" w:rsidDel="00000000" w:rsidP="00000000" w:rsidRDefault="00000000" w:rsidRPr="00000000" w14:paraId="000004AB">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org.apache.hadoop.mapred.Reducer;    </w:t>
      </w:r>
    </w:p>
    <w:p w:rsidR="00000000" w:rsidDel="00000000" w:rsidP="00000000" w:rsidRDefault="00000000" w:rsidRPr="00000000" w14:paraId="000004AC">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org.apache.hadoop.mapred.Reporter;    </w:t>
      </w:r>
    </w:p>
    <w:p w:rsidR="00000000" w:rsidDel="00000000" w:rsidP="00000000" w:rsidRDefault="00000000" w:rsidRPr="00000000" w14:paraId="000004AD">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AE">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class WC_Reducer  extends MapReduceBase implements Reducer</w:t>
      </w:r>
      <w:r w:rsidDel="00000000" w:rsidR="00000000" w:rsidRPr="00000000">
        <w:rPr>
          <w:rFonts w:ascii="Times New Roman" w:cs="Times New Roman" w:eastAsia="Times New Roman" w:hAnsi="Times New Roman"/>
          <w:b w:val="1"/>
          <w:color w:val="006699"/>
          <w:rtl w:val="0"/>
        </w:rPr>
        <w:t xml:space="preserve">&lt;Text</w:t>
      </w:r>
      <w:r w:rsidDel="00000000" w:rsidR="00000000" w:rsidRPr="00000000">
        <w:rPr>
          <w:rFonts w:ascii="Times New Roman" w:cs="Times New Roman" w:eastAsia="Times New Roman" w:hAnsi="Times New Roman"/>
          <w:color w:val="000000"/>
          <w:rtl w:val="0"/>
        </w:rPr>
        <w:t xml:space="preserve">,IntWritable,Text,IntWritable</w:t>
      </w:r>
      <w:r w:rsidDel="00000000" w:rsidR="00000000" w:rsidRPr="00000000">
        <w:rPr>
          <w:rFonts w:ascii="Times New Roman" w:cs="Times New Roman" w:eastAsia="Times New Roman" w:hAnsi="Times New Roman"/>
          <w:b w:val="1"/>
          <w:color w:val="006699"/>
          <w:rtl w:val="0"/>
        </w:rPr>
        <w:t xml:space="preserve">&gt;</w:t>
      </w:r>
      <w:r w:rsidDel="00000000" w:rsidR="00000000" w:rsidRPr="00000000">
        <w:rPr>
          <w:rtl w:val="0"/>
        </w:rPr>
      </w:r>
    </w:p>
    <w:p w:rsidR="00000000" w:rsidDel="00000000" w:rsidP="00000000" w:rsidRDefault="00000000" w:rsidRPr="00000000" w14:paraId="000004AF">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B0">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void reduce(Text key, Iterator</w:t>
      </w:r>
      <w:r w:rsidDel="00000000" w:rsidR="00000000" w:rsidRPr="00000000">
        <w:rPr>
          <w:rFonts w:ascii="Times New Roman" w:cs="Times New Roman" w:eastAsia="Times New Roman" w:hAnsi="Times New Roman"/>
          <w:b w:val="1"/>
          <w:color w:val="006699"/>
          <w:rtl w:val="0"/>
        </w:rPr>
        <w:t xml:space="preserve">&lt;IntWritable&gt;</w:t>
      </w:r>
      <w:r w:rsidDel="00000000" w:rsidR="00000000" w:rsidRPr="00000000">
        <w:rPr>
          <w:rFonts w:ascii="Times New Roman" w:cs="Times New Roman" w:eastAsia="Times New Roman" w:hAnsi="Times New Roman"/>
          <w:color w:val="000000"/>
          <w:rtl w:val="0"/>
        </w:rPr>
        <w:t xml:space="preserve"> values,OutputCollector</w:t>
      </w:r>
      <w:r w:rsidDel="00000000" w:rsidR="00000000" w:rsidRPr="00000000">
        <w:rPr>
          <w:rFonts w:ascii="Times New Roman" w:cs="Times New Roman" w:eastAsia="Times New Roman" w:hAnsi="Times New Roman"/>
          <w:b w:val="1"/>
          <w:color w:val="006699"/>
          <w:rtl w:val="0"/>
        </w:rPr>
        <w:t xml:space="preserve">&lt;Text</w:t>
      </w:r>
      <w:r w:rsidDel="00000000" w:rsidR="00000000" w:rsidRPr="00000000">
        <w:rPr>
          <w:rFonts w:ascii="Times New Roman" w:cs="Times New Roman" w:eastAsia="Times New Roman" w:hAnsi="Times New Roman"/>
          <w:color w:val="000000"/>
          <w:rtl w:val="0"/>
        </w:rPr>
        <w:t xml:space="preserve">,IntWritable</w:t>
      </w:r>
      <w:r w:rsidDel="00000000" w:rsidR="00000000" w:rsidRPr="00000000">
        <w:rPr>
          <w:rFonts w:ascii="Times New Roman" w:cs="Times New Roman" w:eastAsia="Times New Roman" w:hAnsi="Times New Roman"/>
          <w:b w:val="1"/>
          <w:color w:val="006699"/>
          <w:rtl w:val="0"/>
        </w:rPr>
        <w:t xml:space="preserve">&gt;</w:t>
      </w:r>
      <w:r w:rsidDel="00000000" w:rsidR="00000000" w:rsidRPr="00000000">
        <w:rPr>
          <w:rFonts w:ascii="Times New Roman" w:cs="Times New Roman" w:eastAsia="Times New Roman" w:hAnsi="Times New Roman"/>
          <w:color w:val="000000"/>
          <w:rtl w:val="0"/>
        </w:rPr>
        <w:t xml:space="preserve"> output,    </w:t>
      </w:r>
    </w:p>
    <w:p w:rsidR="00000000" w:rsidDel="00000000" w:rsidP="00000000" w:rsidRDefault="00000000" w:rsidRPr="00000000" w14:paraId="000004B1">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Reporter reporter) throws IOException {    </w:t>
      </w:r>
    </w:p>
    <w:p w:rsidR="00000000" w:rsidDel="00000000" w:rsidP="00000000" w:rsidRDefault="00000000" w:rsidRPr="00000000" w14:paraId="000004B2">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int </w:t>
      </w:r>
      <w:r w:rsidDel="00000000" w:rsidR="00000000" w:rsidRPr="00000000">
        <w:rPr>
          <w:rFonts w:ascii="Times New Roman" w:cs="Times New Roman" w:eastAsia="Times New Roman" w:hAnsi="Times New Roman"/>
          <w:color w:val="ff0000"/>
          <w:rtl w:val="0"/>
        </w:rPr>
        <w:t xml:space="preserve">sum</w:t>
      </w: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color w:val="0000ff"/>
          <w:rtl w:val="0"/>
        </w:rPr>
        <w:t xml:space="preserve">0</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B3">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while (values.hasNext()) {    </w:t>
      </w:r>
    </w:p>
    <w:p w:rsidR="00000000" w:rsidDel="00000000" w:rsidP="00000000" w:rsidRDefault="00000000" w:rsidRPr="00000000" w14:paraId="000004B4">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sum+=values.next().get();    </w:t>
      </w:r>
    </w:p>
    <w:p w:rsidR="00000000" w:rsidDel="00000000" w:rsidP="00000000" w:rsidRDefault="00000000" w:rsidRPr="00000000" w14:paraId="000004B5">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B6">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output.collect(key,new IntWritable(sum));    </w:t>
      </w:r>
    </w:p>
    <w:p w:rsidR="00000000" w:rsidDel="00000000" w:rsidP="00000000" w:rsidRDefault="00000000" w:rsidRPr="00000000" w14:paraId="000004B7">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B8">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B9">
      <w:pPr>
        <w:tabs>
          <w:tab w:val="left" w:pos="180"/>
        </w:tabs>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A">
      <w:pPr>
        <w:keepNext w:val="1"/>
        <w:keepLines w:val="1"/>
        <w:shd w:fill="ffffff" w:val="clear"/>
        <w:spacing w:after="0" w:before="40" w:lineRule="auto"/>
        <w:rPr>
          <w:rFonts w:ascii="Times New Roman" w:cs="Times New Roman" w:eastAsia="Times New Roman" w:hAnsi="Times New Roman"/>
          <w:color w:val="610b4b"/>
          <w:sz w:val="24"/>
          <w:szCs w:val="24"/>
        </w:rPr>
      </w:pPr>
      <w:r w:rsidDel="00000000" w:rsidR="00000000" w:rsidRPr="00000000">
        <w:rPr>
          <w:rFonts w:ascii="Times New Roman" w:cs="Times New Roman" w:eastAsia="Times New Roman" w:hAnsi="Times New Roman"/>
          <w:b w:val="1"/>
          <w:color w:val="610b4b"/>
          <w:sz w:val="24"/>
          <w:szCs w:val="24"/>
          <w:rtl w:val="0"/>
        </w:rPr>
        <w:t xml:space="preserve">WC_Runner.java</w:t>
      </w:r>
      <w:r w:rsidDel="00000000" w:rsidR="00000000" w:rsidRPr="00000000">
        <w:rPr>
          <w:rtl w:val="0"/>
        </w:rPr>
      </w:r>
    </w:p>
    <w:p w:rsidR="00000000" w:rsidDel="00000000" w:rsidP="00000000" w:rsidRDefault="00000000" w:rsidRPr="00000000" w14:paraId="000004BB">
      <w:pPr>
        <w:tabs>
          <w:tab w:val="left" w:pos="180"/>
        </w:tabs>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C">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package com.javatpoint;  </w:t>
      </w:r>
    </w:p>
    <w:p w:rsidR="00000000" w:rsidDel="00000000" w:rsidP="00000000" w:rsidRDefault="00000000" w:rsidRPr="00000000" w14:paraId="000004BD">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java.io.IOException;    </w:t>
      </w:r>
    </w:p>
    <w:p w:rsidR="00000000" w:rsidDel="00000000" w:rsidP="00000000" w:rsidRDefault="00000000" w:rsidRPr="00000000" w14:paraId="000004BE">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org.apache.hadoop.fs.Path;    </w:t>
      </w:r>
    </w:p>
    <w:p w:rsidR="00000000" w:rsidDel="00000000" w:rsidP="00000000" w:rsidRDefault="00000000" w:rsidRPr="00000000" w14:paraId="000004BF">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org.apache.hadoop.io.IntWritable;    </w:t>
      </w:r>
    </w:p>
    <w:p w:rsidR="00000000" w:rsidDel="00000000" w:rsidP="00000000" w:rsidRDefault="00000000" w:rsidRPr="00000000" w14:paraId="000004C0">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org.apache.hadoop.io.Text;    </w:t>
      </w:r>
    </w:p>
    <w:p w:rsidR="00000000" w:rsidDel="00000000" w:rsidP="00000000" w:rsidRDefault="00000000" w:rsidRPr="00000000" w14:paraId="000004C1">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org.apache.hadoop.mapred.FileInputFormat;    </w:t>
      </w:r>
    </w:p>
    <w:p w:rsidR="00000000" w:rsidDel="00000000" w:rsidP="00000000" w:rsidRDefault="00000000" w:rsidRPr="00000000" w14:paraId="000004C2">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org.apache.hadoop.mapred.FileOutputFormat;    </w:t>
      </w:r>
    </w:p>
    <w:p w:rsidR="00000000" w:rsidDel="00000000" w:rsidP="00000000" w:rsidRDefault="00000000" w:rsidRPr="00000000" w14:paraId="000004C3">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org.apache.hadoop.mapred.JobClient;    </w:t>
      </w:r>
    </w:p>
    <w:p w:rsidR="00000000" w:rsidDel="00000000" w:rsidP="00000000" w:rsidRDefault="00000000" w:rsidRPr="00000000" w14:paraId="000004C4">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org.apache.hadoop.mapred.JobConf;    </w:t>
      </w:r>
    </w:p>
    <w:p w:rsidR="00000000" w:rsidDel="00000000" w:rsidP="00000000" w:rsidRDefault="00000000" w:rsidRPr="00000000" w14:paraId="000004C5">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org.apache.hadoop.mapred.TextInputFormat;    </w:t>
      </w:r>
    </w:p>
    <w:p w:rsidR="00000000" w:rsidDel="00000000" w:rsidP="00000000" w:rsidRDefault="00000000" w:rsidRPr="00000000" w14:paraId="000004C6">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org.apache.hadoop.mapred.TextOutputFormat;    </w:t>
      </w:r>
    </w:p>
    <w:p w:rsidR="00000000" w:rsidDel="00000000" w:rsidP="00000000" w:rsidRDefault="00000000" w:rsidRPr="00000000" w14:paraId="000004C7">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class WC_Runner {    </w:t>
      </w:r>
    </w:p>
    <w:p w:rsidR="00000000" w:rsidDel="00000000" w:rsidP="00000000" w:rsidRDefault="00000000" w:rsidRPr="00000000" w14:paraId="000004C8">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static void main(String[] args) throws IOException{    </w:t>
      </w:r>
    </w:p>
    <w:p w:rsidR="00000000" w:rsidDel="00000000" w:rsidP="00000000" w:rsidRDefault="00000000" w:rsidRPr="00000000" w14:paraId="000004C9">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JobConf </w:t>
      </w:r>
      <w:r w:rsidDel="00000000" w:rsidR="00000000" w:rsidRPr="00000000">
        <w:rPr>
          <w:rFonts w:ascii="Times New Roman" w:cs="Times New Roman" w:eastAsia="Times New Roman" w:hAnsi="Times New Roman"/>
          <w:color w:val="ff0000"/>
          <w:rtl w:val="0"/>
        </w:rPr>
        <w:t xml:space="preserve">conf</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new</w:t>
      </w:r>
      <w:r w:rsidDel="00000000" w:rsidR="00000000" w:rsidRPr="00000000">
        <w:rPr>
          <w:rFonts w:ascii="Times New Roman" w:cs="Times New Roman" w:eastAsia="Times New Roman" w:hAnsi="Times New Roman"/>
          <w:color w:val="000000"/>
          <w:rtl w:val="0"/>
        </w:rPr>
        <w:t xml:space="preserve"> JobConf(WC_Runner.class);    </w:t>
      </w:r>
    </w:p>
    <w:p w:rsidR="00000000" w:rsidDel="00000000" w:rsidP="00000000" w:rsidRDefault="00000000" w:rsidRPr="00000000" w14:paraId="000004CA">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conf.setJobName("WordCount");    </w:t>
      </w:r>
    </w:p>
    <w:p w:rsidR="00000000" w:rsidDel="00000000" w:rsidP="00000000" w:rsidRDefault="00000000" w:rsidRPr="00000000" w14:paraId="000004CB">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conf.setOutputKeyClass(Text.class);    </w:t>
      </w:r>
    </w:p>
    <w:p w:rsidR="00000000" w:rsidDel="00000000" w:rsidP="00000000" w:rsidRDefault="00000000" w:rsidRPr="00000000" w14:paraId="000004CC">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conf.setOutputValueClass(IntWritable.class);            </w:t>
      </w:r>
    </w:p>
    <w:p w:rsidR="00000000" w:rsidDel="00000000" w:rsidP="00000000" w:rsidRDefault="00000000" w:rsidRPr="00000000" w14:paraId="000004CD">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conf.setMapperClass(WC_Mapper.class);    </w:t>
      </w:r>
    </w:p>
    <w:p w:rsidR="00000000" w:rsidDel="00000000" w:rsidP="00000000" w:rsidRDefault="00000000" w:rsidRPr="00000000" w14:paraId="000004CE">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conf.setCombinerClass(WC_Reducer.class);    </w:t>
      </w:r>
    </w:p>
    <w:p w:rsidR="00000000" w:rsidDel="00000000" w:rsidP="00000000" w:rsidRDefault="00000000" w:rsidRPr="00000000" w14:paraId="000004CF">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conf.setReducerClass(WC_Reducer.class);         </w:t>
      </w:r>
    </w:p>
    <w:p w:rsidR="00000000" w:rsidDel="00000000" w:rsidP="00000000" w:rsidRDefault="00000000" w:rsidRPr="00000000" w14:paraId="000004D0">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conf.setInputFormat(TextInputFormat.class);    </w:t>
      </w:r>
    </w:p>
    <w:p w:rsidR="00000000" w:rsidDel="00000000" w:rsidP="00000000" w:rsidRDefault="00000000" w:rsidRPr="00000000" w14:paraId="000004D1">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conf.setOutputFormat(TextOutputFormat.class);           </w:t>
      </w:r>
    </w:p>
    <w:p w:rsidR="00000000" w:rsidDel="00000000" w:rsidP="00000000" w:rsidRDefault="00000000" w:rsidRPr="00000000" w14:paraId="000004D2">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FileInputFormat.setInputPaths(conf,new Path(args[0]));    </w:t>
      </w:r>
    </w:p>
    <w:p w:rsidR="00000000" w:rsidDel="00000000" w:rsidP="00000000" w:rsidRDefault="00000000" w:rsidRPr="00000000" w14:paraId="000004D3">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FileOutputFormat.setOutputPath(conf,new Path(args[1]));     </w:t>
      </w:r>
    </w:p>
    <w:p w:rsidR="00000000" w:rsidDel="00000000" w:rsidP="00000000" w:rsidRDefault="00000000" w:rsidRPr="00000000" w14:paraId="000004D4">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JobClient.runJob(conf);    </w:t>
      </w:r>
    </w:p>
    <w:p w:rsidR="00000000" w:rsidDel="00000000" w:rsidP="00000000" w:rsidRDefault="00000000" w:rsidRPr="00000000" w14:paraId="000004D5">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D6">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D7">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Step-6 : </w:t>
      </w:r>
      <w:r w:rsidDel="00000000" w:rsidR="00000000" w:rsidRPr="00000000">
        <w:rPr>
          <w:rFonts w:ascii="Times New Roman" w:cs="Times New Roman" w:eastAsia="Times New Roman" w:hAnsi="Times New Roman"/>
          <w:color w:val="000000"/>
          <w:sz w:val="24"/>
          <w:szCs w:val="24"/>
          <w:rtl w:val="0"/>
        </w:rPr>
        <w:t xml:space="preserve">Create the jar file of this program and name it </w:t>
      </w:r>
      <w:r w:rsidDel="00000000" w:rsidR="00000000" w:rsidRPr="00000000">
        <w:rPr>
          <w:rFonts w:ascii="Times New Roman" w:cs="Times New Roman" w:eastAsia="Times New Roman" w:hAnsi="Times New Roman"/>
          <w:b w:val="1"/>
          <w:color w:val="000000"/>
          <w:sz w:val="24"/>
          <w:szCs w:val="24"/>
          <w:rtl w:val="0"/>
        </w:rPr>
        <w:t xml:space="preserve">countworddemo.jar.</w:t>
      </w:r>
      <w:r w:rsidDel="00000000" w:rsidR="00000000" w:rsidRPr="00000000">
        <w:rPr>
          <w:rtl w:val="0"/>
        </w:rPr>
      </w:r>
    </w:p>
    <w:p w:rsidR="00000000" w:rsidDel="00000000" w:rsidP="00000000" w:rsidRDefault="00000000" w:rsidRPr="00000000" w14:paraId="000004D8">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Step-7 : </w:t>
      </w:r>
      <w:r w:rsidDel="00000000" w:rsidR="00000000" w:rsidRPr="00000000">
        <w:rPr>
          <w:rFonts w:ascii="Times New Roman" w:cs="Times New Roman" w:eastAsia="Times New Roman" w:hAnsi="Times New Roman"/>
          <w:color w:val="000000"/>
          <w:sz w:val="24"/>
          <w:szCs w:val="24"/>
          <w:rtl w:val="0"/>
        </w:rPr>
        <w:t xml:space="preserve">Run the jar file</w:t>
        <w:br w:type="textWrapping"/>
        <w:t xml:space="preserve">hadoop jar /home/codegyani/wordcountdemo.jar com.javatpoint.WC_Runner /test/data.txt /r_output</w:t>
      </w:r>
    </w:p>
    <w:p w:rsidR="00000000" w:rsidDel="00000000" w:rsidP="00000000" w:rsidRDefault="00000000" w:rsidRPr="00000000" w14:paraId="000004D9">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Step-8 : </w:t>
      </w:r>
      <w:r w:rsidDel="00000000" w:rsidR="00000000" w:rsidRPr="00000000">
        <w:rPr>
          <w:rFonts w:ascii="Times New Roman" w:cs="Times New Roman" w:eastAsia="Times New Roman" w:hAnsi="Times New Roman"/>
          <w:color w:val="000000"/>
          <w:sz w:val="24"/>
          <w:szCs w:val="24"/>
          <w:rtl w:val="0"/>
        </w:rPr>
        <w:t xml:space="preserve">The output is stored in /r_output/part-00000</w:t>
      </w:r>
    </w:p>
    <w:p w:rsidR="00000000" w:rsidDel="00000000" w:rsidP="00000000" w:rsidRDefault="00000000" w:rsidRPr="00000000" w14:paraId="000004DA">
      <w:pPr>
        <w:tabs>
          <w:tab w:val="left" w:pos="180"/>
        </w:tabs>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59260" cy="1910064"/>
            <wp:effectExtent b="0" l="0" r="0" t="0"/>
            <wp:docPr descr="MapReduce Word Count Example" id="47" name="image47.png"/>
            <a:graphic>
              <a:graphicData uri="http://schemas.openxmlformats.org/drawingml/2006/picture">
                <pic:pic>
                  <pic:nvPicPr>
                    <pic:cNvPr descr="MapReduce Word Count Example" id="0" name="image47.png"/>
                    <pic:cNvPicPr preferRelativeResize="0"/>
                  </pic:nvPicPr>
                  <pic:blipFill>
                    <a:blip r:embed="rId71"/>
                    <a:srcRect b="0" l="0" r="0" t="0"/>
                    <a:stretch>
                      <a:fillRect/>
                    </a:stretch>
                  </pic:blipFill>
                  <pic:spPr>
                    <a:xfrm>
                      <a:off x="0" y="0"/>
                      <a:ext cx="5959260" cy="1910064"/>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tabs>
          <w:tab w:val="left" w:pos="180"/>
        </w:tabs>
        <w:spacing w:after="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4DC">
      <w:pPr>
        <w:tabs>
          <w:tab w:val="left" w:pos="180"/>
        </w:tabs>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Step-9 : </w:t>
      </w:r>
      <w:r w:rsidDel="00000000" w:rsidR="00000000" w:rsidRPr="00000000">
        <w:rPr>
          <w:rFonts w:ascii="Times New Roman" w:cs="Times New Roman" w:eastAsia="Times New Roman" w:hAnsi="Times New Roman"/>
          <w:color w:val="000000"/>
          <w:sz w:val="24"/>
          <w:szCs w:val="24"/>
          <w:highlight w:val="white"/>
          <w:rtl w:val="0"/>
        </w:rPr>
        <w:t xml:space="preserve">Now execute the command to see the output.</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hdfs dfs -cat /r_output/part-00000</w:t>
      </w:r>
    </w:p>
    <w:p w:rsidR="00000000" w:rsidDel="00000000" w:rsidP="00000000" w:rsidRDefault="00000000" w:rsidRPr="00000000" w14:paraId="000004DD">
      <w:pPr>
        <w:tabs>
          <w:tab w:val="left" w:pos="180"/>
        </w:tabs>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538420" cy="2805274"/>
            <wp:effectExtent b="0" l="0" r="0" t="0"/>
            <wp:docPr id="49"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5538420" cy="2805274"/>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4E1">
      <w:pPr>
        <w:tabs>
          <w:tab w:val="left" w:pos="109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installation of Hadoop one node cluster has been completed successfully.</w:t>
      </w:r>
      <w:r w:rsidDel="00000000" w:rsidR="00000000" w:rsidRPr="00000000">
        <w:rPr>
          <w:rtl w:val="0"/>
        </w:rPr>
      </w:r>
    </w:p>
    <w:sectPr>
      <w:headerReference r:id="rId73" w:type="default"/>
      <w:pgSz w:h="16838" w:w="11906" w:orient="portrait"/>
      <w:pgMar w:bottom="1440" w:top="709" w:left="993" w:right="70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Noto Sans Symbol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6.png"/><Relationship Id="rId41" Type="http://schemas.openxmlformats.org/officeDocument/2006/relationships/hyperlink" Target="https://cloud.google.com/appengine/downloads?csw=1" TargetMode="External"/><Relationship Id="rId44" Type="http://schemas.openxmlformats.org/officeDocument/2006/relationships/hyperlink" Target="http://localhost:8080" TargetMode="External"/><Relationship Id="rId43" Type="http://schemas.openxmlformats.org/officeDocument/2006/relationships/image" Target="media/image5.png"/><Relationship Id="rId46" Type="http://schemas.openxmlformats.org/officeDocument/2006/relationships/hyperlink" Target="https://cloud.google.com/appengine/downloads?csw=1" TargetMode="External"/><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3.png"/><Relationship Id="rId47" Type="http://schemas.openxmlformats.org/officeDocument/2006/relationships/hyperlink" Target="https://softpedia-secure-download.com/dl/87cffe83844974b71c252e491f47c9b5/5fd2f1d6/100137165/software/system/GoogleAppEngine_GUI.exe" TargetMode="External"/><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23.png"/><Relationship Id="rId8" Type="http://schemas.openxmlformats.org/officeDocument/2006/relationships/image" Target="media/image25.png"/><Relationship Id="rId73" Type="http://schemas.openxmlformats.org/officeDocument/2006/relationships/header" Target="header1.xml"/><Relationship Id="rId72" Type="http://schemas.openxmlformats.org/officeDocument/2006/relationships/image" Target="media/image49.png"/><Relationship Id="rId31" Type="http://schemas.openxmlformats.org/officeDocument/2006/relationships/image" Target="media/image17.png"/><Relationship Id="rId30" Type="http://schemas.openxmlformats.org/officeDocument/2006/relationships/image" Target="media/image16.png"/><Relationship Id="rId33" Type="http://schemas.openxmlformats.org/officeDocument/2006/relationships/image" Target="media/image19.png"/><Relationship Id="rId32" Type="http://schemas.openxmlformats.org/officeDocument/2006/relationships/image" Target="media/image18.png"/><Relationship Id="rId35" Type="http://schemas.openxmlformats.org/officeDocument/2006/relationships/image" Target="media/image21.png"/><Relationship Id="rId34" Type="http://schemas.openxmlformats.org/officeDocument/2006/relationships/image" Target="media/image20.png"/><Relationship Id="rId71" Type="http://schemas.openxmlformats.org/officeDocument/2006/relationships/image" Target="media/image47.png"/><Relationship Id="rId70" Type="http://schemas.openxmlformats.org/officeDocument/2006/relationships/image" Target="media/image45.png"/><Relationship Id="rId37" Type="http://schemas.openxmlformats.org/officeDocument/2006/relationships/image" Target="media/image7.png"/><Relationship Id="rId36" Type="http://schemas.openxmlformats.org/officeDocument/2006/relationships/image" Target="media/image22.png"/><Relationship Id="rId39" Type="http://schemas.openxmlformats.org/officeDocument/2006/relationships/image" Target="media/image9.png"/><Relationship Id="rId38" Type="http://schemas.openxmlformats.org/officeDocument/2006/relationships/image" Target="media/image8.png"/><Relationship Id="rId62" Type="http://schemas.openxmlformats.org/officeDocument/2006/relationships/image" Target="media/image55.png"/><Relationship Id="rId61" Type="http://schemas.openxmlformats.org/officeDocument/2006/relationships/image" Target="media/image57.png"/><Relationship Id="rId20" Type="http://schemas.openxmlformats.org/officeDocument/2006/relationships/image" Target="media/image46.png"/><Relationship Id="rId64" Type="http://schemas.openxmlformats.org/officeDocument/2006/relationships/image" Target="media/image15.png"/><Relationship Id="rId63" Type="http://schemas.openxmlformats.org/officeDocument/2006/relationships/image" Target="media/image53.png"/><Relationship Id="rId22" Type="http://schemas.openxmlformats.org/officeDocument/2006/relationships/image" Target="media/image50.png"/><Relationship Id="rId66" Type="http://schemas.openxmlformats.org/officeDocument/2006/relationships/image" Target="media/image32.png"/><Relationship Id="rId21" Type="http://schemas.openxmlformats.org/officeDocument/2006/relationships/image" Target="media/image48.png"/><Relationship Id="rId65" Type="http://schemas.openxmlformats.org/officeDocument/2006/relationships/image" Target="media/image13.png"/><Relationship Id="rId24" Type="http://schemas.openxmlformats.org/officeDocument/2006/relationships/image" Target="media/image52.png"/><Relationship Id="rId68" Type="http://schemas.openxmlformats.org/officeDocument/2006/relationships/image" Target="media/image39.png"/><Relationship Id="rId23" Type="http://schemas.openxmlformats.org/officeDocument/2006/relationships/image" Target="media/image51.png"/><Relationship Id="rId67" Type="http://schemas.openxmlformats.org/officeDocument/2006/relationships/image" Target="media/image35.png"/><Relationship Id="rId60" Type="http://schemas.openxmlformats.org/officeDocument/2006/relationships/image" Target="media/image58.png"/><Relationship Id="rId26" Type="http://schemas.openxmlformats.org/officeDocument/2006/relationships/image" Target="media/image56.png"/><Relationship Id="rId25" Type="http://schemas.openxmlformats.org/officeDocument/2006/relationships/image" Target="media/image54.png"/><Relationship Id="rId69" Type="http://schemas.openxmlformats.org/officeDocument/2006/relationships/image" Target="media/image42.png"/><Relationship Id="rId28" Type="http://schemas.openxmlformats.org/officeDocument/2006/relationships/image" Target="media/image12.png"/><Relationship Id="rId27" Type="http://schemas.openxmlformats.org/officeDocument/2006/relationships/image" Target="media/image11.png"/><Relationship Id="rId29" Type="http://schemas.openxmlformats.org/officeDocument/2006/relationships/image" Target="media/image14.png"/><Relationship Id="rId51" Type="http://schemas.openxmlformats.org/officeDocument/2006/relationships/image" Target="media/image40.png"/><Relationship Id="rId50" Type="http://schemas.openxmlformats.org/officeDocument/2006/relationships/image" Target="media/image1.png"/><Relationship Id="rId53" Type="http://schemas.openxmlformats.org/officeDocument/2006/relationships/hyperlink" Target="https://github.com/Cloudslab/cloudsim/releases/tag/cloudsim-3.0.3" TargetMode="External"/><Relationship Id="rId52" Type="http://schemas.openxmlformats.org/officeDocument/2006/relationships/hyperlink" Target="http://localhost:8080" TargetMode="External"/><Relationship Id="rId11" Type="http://schemas.openxmlformats.org/officeDocument/2006/relationships/image" Target="media/image26.png"/><Relationship Id="rId55" Type="http://schemas.openxmlformats.org/officeDocument/2006/relationships/image" Target="media/image34.png"/><Relationship Id="rId10" Type="http://schemas.openxmlformats.org/officeDocument/2006/relationships/image" Target="media/image27.png"/><Relationship Id="rId54" Type="http://schemas.openxmlformats.org/officeDocument/2006/relationships/image" Target="media/image37.png"/><Relationship Id="rId13" Type="http://schemas.openxmlformats.org/officeDocument/2006/relationships/image" Target="media/image28.png"/><Relationship Id="rId57" Type="http://schemas.openxmlformats.org/officeDocument/2006/relationships/image" Target="media/image31.png"/><Relationship Id="rId12" Type="http://schemas.openxmlformats.org/officeDocument/2006/relationships/image" Target="media/image30.png"/><Relationship Id="rId56" Type="http://schemas.openxmlformats.org/officeDocument/2006/relationships/hyperlink" Target="https://commons.apache.org/proper/commons-math/download_math.cgi" TargetMode="External"/><Relationship Id="rId15" Type="http://schemas.openxmlformats.org/officeDocument/2006/relationships/image" Target="media/image33.png"/><Relationship Id="rId59" Type="http://schemas.openxmlformats.org/officeDocument/2006/relationships/image" Target="media/image59.png"/><Relationship Id="rId14" Type="http://schemas.openxmlformats.org/officeDocument/2006/relationships/image" Target="media/image36.png"/><Relationship Id="rId58" Type="http://schemas.openxmlformats.org/officeDocument/2006/relationships/image" Target="media/image29.png"/><Relationship Id="rId17" Type="http://schemas.openxmlformats.org/officeDocument/2006/relationships/image" Target="media/image38.png"/><Relationship Id="rId16" Type="http://schemas.openxmlformats.org/officeDocument/2006/relationships/image" Target="media/image43.png"/><Relationship Id="rId19" Type="http://schemas.openxmlformats.org/officeDocument/2006/relationships/image" Target="media/image44.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